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039DEF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Санкт-Петербургский политехнический университет Петра Великого</w:t>
      </w:r>
    </w:p>
    <w:p w14:paraId="22CE96AB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Институт компьютерных наук и кибербезопасности</w:t>
      </w:r>
    </w:p>
    <w:p w14:paraId="6A76E47A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lang w:val="ru-RU"/>
        </w:rPr>
        <w:t>Высшая школа компьютерных технологий и информационных систем</w:t>
      </w:r>
    </w:p>
    <w:p w14:paraId="6E280BA9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11544F74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6A78CEC2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37A0DC77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3136A1F7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17F04751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77ECA5F2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627D73D8" w14:textId="01D20143" w:rsidR="00345B80" w:rsidRPr="00345B80" w:rsidRDefault="00386043" w:rsidP="00345B80">
      <w:pPr>
        <w:pStyle w:val="TextBody"/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386043">
        <w:rPr>
          <w:rFonts w:ascii="Times New Roman" w:hAnsi="Times New Roman" w:cs="Times New Roman"/>
          <w:b/>
          <w:sz w:val="32"/>
          <w:szCs w:val="32"/>
          <w:lang w:val="ru-RU"/>
        </w:rPr>
        <w:t xml:space="preserve">Отчёт по лабораторной работе </w:t>
      </w:r>
      <w:r>
        <w:rPr>
          <w:rFonts w:ascii="Times New Roman" w:hAnsi="Times New Roman" w:cs="Times New Roman"/>
          <w:b/>
          <w:sz w:val="32"/>
          <w:szCs w:val="32"/>
        </w:rPr>
        <w:t>Lab</w:t>
      </w:r>
      <w:r w:rsidRPr="00386043">
        <w:rPr>
          <w:rFonts w:ascii="Times New Roman" w:hAnsi="Times New Roman" w:cs="Times New Roman"/>
          <w:b/>
          <w:sz w:val="32"/>
          <w:szCs w:val="32"/>
          <w:lang w:val="ru-RU"/>
        </w:rPr>
        <w:t>_</w:t>
      </w:r>
      <w:r>
        <w:rPr>
          <w:rFonts w:ascii="Times New Roman" w:hAnsi="Times New Roman" w:cs="Times New Roman"/>
          <w:b/>
          <w:sz w:val="32"/>
          <w:szCs w:val="32"/>
        </w:rPr>
        <w:t>PD</w:t>
      </w:r>
      <w:r w:rsidR="00345B80">
        <w:rPr>
          <w:rFonts w:ascii="Times New Roman" w:hAnsi="Times New Roman" w:cs="Times New Roman"/>
          <w:b/>
          <w:sz w:val="32"/>
          <w:szCs w:val="32"/>
          <w:lang w:val="ru-RU"/>
        </w:rPr>
        <w:t>4</w:t>
      </w:r>
    </w:p>
    <w:p w14:paraId="435A8C57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Дисциплина: Автоматизация проектирования дискретных устройств (на английском языке)</w:t>
      </w:r>
    </w:p>
    <w:p w14:paraId="03C6C811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7BF5DB36" w14:textId="77777777" w:rsidR="00386043" w:rsidRPr="00386043" w:rsidRDefault="00386043" w:rsidP="00386043">
      <w:pPr>
        <w:pStyle w:val="TextBody"/>
        <w:rPr>
          <w:rFonts w:ascii="Times New Roman" w:hAnsi="Times New Roman" w:cs="Times New Roman"/>
          <w:szCs w:val="24"/>
          <w:lang w:val="ru-RU"/>
        </w:rPr>
      </w:pPr>
    </w:p>
    <w:p w14:paraId="21E798CF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4CDE1025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7E1E3833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 xml:space="preserve">Выполнил студент гр. 5130901/10101 </w:t>
      </w:r>
      <w:r w:rsidRPr="00386043">
        <w:rPr>
          <w:rFonts w:ascii="Times New Roman" w:hAnsi="Times New Roman" w:cs="Times New Roman"/>
          <w:szCs w:val="24"/>
          <w:u w:val="single"/>
          <w:lang w:val="ru-RU"/>
        </w:rPr>
        <w:tab/>
      </w:r>
      <w:r w:rsidRPr="00386043">
        <w:rPr>
          <w:rFonts w:ascii="Times New Roman" w:hAnsi="Times New Roman" w:cs="Times New Roman"/>
          <w:szCs w:val="24"/>
          <w:u w:val="single"/>
          <w:lang w:val="ru-RU"/>
        </w:rPr>
        <w:tab/>
      </w:r>
      <w:r w:rsidRPr="00386043">
        <w:rPr>
          <w:rFonts w:ascii="Times New Roman" w:hAnsi="Times New Roman" w:cs="Times New Roman"/>
          <w:szCs w:val="24"/>
          <w:lang w:val="ru-RU"/>
        </w:rPr>
        <w:t xml:space="preserve">  М.Т. Непомнящий </w:t>
      </w:r>
    </w:p>
    <w:p w14:paraId="685EF7C8" w14:textId="77777777" w:rsidR="00386043" w:rsidRPr="00386043" w:rsidRDefault="00386043" w:rsidP="00386043">
      <w:pPr>
        <w:pStyle w:val="TextBody"/>
        <w:tabs>
          <w:tab w:val="left" w:pos="5217"/>
          <w:tab w:val="left" w:pos="6804"/>
          <w:tab w:val="left" w:pos="6908"/>
        </w:tabs>
        <w:spacing w:line="240" w:lineRule="auto"/>
        <w:ind w:left="567" w:right="2834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(подпись)</w:t>
      </w:r>
    </w:p>
    <w:p w14:paraId="1E54AC38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  <w:lang w:val="ru-RU"/>
        </w:rPr>
      </w:pPr>
    </w:p>
    <w:p w14:paraId="315F9DC9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  <w:lang w:val="ru-RU"/>
        </w:rPr>
      </w:pPr>
    </w:p>
    <w:p w14:paraId="3C34FFC3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 xml:space="preserve">Руководитель  </w:t>
      </w:r>
      <w:r w:rsidRPr="00386043">
        <w:rPr>
          <w:rFonts w:ascii="Times New Roman" w:hAnsi="Times New Roman" w:cs="Times New Roman"/>
          <w:szCs w:val="24"/>
          <w:u w:val="single"/>
          <w:lang w:val="ru-RU"/>
        </w:rPr>
        <w:tab/>
      </w:r>
      <w:r w:rsidRPr="00386043">
        <w:rPr>
          <w:rFonts w:ascii="Times New Roman" w:hAnsi="Times New Roman" w:cs="Times New Roman"/>
          <w:szCs w:val="24"/>
          <w:lang w:val="ru-RU"/>
        </w:rPr>
        <w:t xml:space="preserve">  </w:t>
      </w:r>
      <w:proofErr w:type="gramStart"/>
      <w:r w:rsidRPr="00386043">
        <w:rPr>
          <w:rFonts w:ascii="Times New Roman" w:hAnsi="Times New Roman" w:cs="Times New Roman"/>
          <w:szCs w:val="24"/>
          <w:lang w:val="ru-RU"/>
        </w:rPr>
        <w:t>А.А.</w:t>
      </w:r>
      <w:proofErr w:type="gramEnd"/>
      <w:r w:rsidRPr="00386043">
        <w:rPr>
          <w:rFonts w:ascii="Times New Roman" w:hAnsi="Times New Roman" w:cs="Times New Roman"/>
          <w:szCs w:val="24"/>
          <w:lang w:val="ru-RU"/>
        </w:rPr>
        <w:t xml:space="preserve"> Федотов</w:t>
      </w:r>
    </w:p>
    <w:p w14:paraId="5844AA37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right="2267" w:hanging="283"/>
        <w:jc w:val="right"/>
        <w:rPr>
          <w:rFonts w:ascii="Times New Roman" w:hAnsi="Times New Roman" w:cs="Times New Roman"/>
          <w:szCs w:val="24"/>
          <w:lang w:val="ru-RU"/>
        </w:rPr>
      </w:pPr>
      <w:r w:rsidRPr="00386043">
        <w:rPr>
          <w:rFonts w:ascii="Times New Roman" w:hAnsi="Times New Roman" w:cs="Times New Roman"/>
          <w:szCs w:val="24"/>
          <w:lang w:val="ru-RU"/>
        </w:rPr>
        <w:t>(подпись)</w:t>
      </w:r>
    </w:p>
    <w:p w14:paraId="5D42D9AB" w14:textId="77777777" w:rsidR="00386043" w:rsidRPr="00386043" w:rsidRDefault="00386043" w:rsidP="00386043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rFonts w:ascii="Times New Roman" w:hAnsi="Times New Roman" w:cs="Times New Roman"/>
          <w:szCs w:val="24"/>
          <w:lang w:val="ru-RU"/>
        </w:rPr>
      </w:pPr>
    </w:p>
    <w:p w14:paraId="68A55F38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2B42C8FA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3C24EC4C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6F89F267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1A254E9C" w14:textId="77777777" w:rsidR="00386043" w:rsidRPr="00386043" w:rsidRDefault="00386043" w:rsidP="00386043">
      <w:pPr>
        <w:pStyle w:val="TextBody"/>
        <w:ind w:left="1139"/>
        <w:rPr>
          <w:rFonts w:ascii="Times New Roman" w:hAnsi="Times New Roman" w:cs="Times New Roman"/>
          <w:szCs w:val="24"/>
          <w:lang w:val="ru-RU"/>
        </w:rPr>
      </w:pPr>
    </w:p>
    <w:p w14:paraId="24456D72" w14:textId="77777777" w:rsidR="00386043" w:rsidRP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  <w:lang w:val="ru-RU"/>
        </w:rPr>
      </w:pPr>
    </w:p>
    <w:p w14:paraId="16847FCA" w14:textId="77777777" w:rsidR="00386043" w:rsidRPr="001E172C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Санкт-Петербург</w:t>
      </w:r>
    </w:p>
    <w:p w14:paraId="742725E5" w14:textId="77777777" w:rsidR="00386043" w:rsidRDefault="00386043" w:rsidP="00386043">
      <w:pPr>
        <w:pStyle w:val="TextBody"/>
        <w:jc w:val="center"/>
        <w:rPr>
          <w:rFonts w:ascii="Times New Roman" w:hAnsi="Times New Roman" w:cs="Times New Roman"/>
          <w:szCs w:val="24"/>
        </w:rPr>
      </w:pPr>
      <w:r w:rsidRPr="001E172C">
        <w:rPr>
          <w:rFonts w:ascii="Times New Roman" w:hAnsi="Times New Roman" w:cs="Times New Roman"/>
          <w:szCs w:val="24"/>
        </w:rPr>
        <w:t>202</w:t>
      </w:r>
      <w:r>
        <w:rPr>
          <w:rFonts w:ascii="Times New Roman" w:hAnsi="Times New Roman" w:cs="Times New Roman"/>
          <w:szCs w:val="24"/>
        </w:rPr>
        <w:t>4</w:t>
      </w:r>
    </w:p>
    <w:sdt>
      <w:sdtPr>
        <w:rPr>
          <w:b/>
          <w:lang w:eastAsia="ru-RU"/>
        </w:rPr>
        <w:id w:val="-630322427"/>
        <w:docPartObj>
          <w:docPartGallery w:val="Table of Contents"/>
          <w:docPartUnique/>
        </w:docPartObj>
      </w:sdtPr>
      <w:sdtEndPr>
        <w:rPr>
          <w:b w:val="0"/>
          <w:bCs/>
          <w:lang w:eastAsia="zh-CN"/>
        </w:rPr>
      </w:sdtEndPr>
      <w:sdtContent>
        <w:p w14:paraId="1CE5C744" w14:textId="77777777" w:rsidR="00386043" w:rsidRPr="0074131B" w:rsidRDefault="00386043" w:rsidP="008F3B94">
          <w:pPr>
            <w:spacing w:after="240"/>
            <w:ind w:firstLine="0"/>
            <w:jc w:val="center"/>
            <w:rPr>
              <w:b/>
              <w:bCs/>
              <w:sz w:val="28"/>
              <w:szCs w:val="28"/>
            </w:rPr>
          </w:pPr>
          <w:r w:rsidRPr="0074131B">
            <w:rPr>
              <w:b/>
              <w:bCs/>
              <w:sz w:val="28"/>
              <w:szCs w:val="28"/>
            </w:rPr>
            <w:t>Оглавление</w:t>
          </w:r>
        </w:p>
        <w:p w14:paraId="2107DBF5" w14:textId="1F6E6356" w:rsidR="00A72046" w:rsidRDefault="00386043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3052034" w:history="1">
            <w:r w:rsidR="00A72046" w:rsidRPr="008D1CB5">
              <w:rPr>
                <w:rStyle w:val="ae"/>
                <w:noProof/>
                <w:lang w:val="ru-RU"/>
              </w:rPr>
              <w:t>1.</w:t>
            </w:r>
            <w:r w:rsidR="00A72046"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="00A72046" w:rsidRPr="008D1CB5">
              <w:rPr>
                <w:rStyle w:val="ae"/>
                <w:noProof/>
                <w:lang w:val="ru-RU"/>
              </w:rPr>
              <w:t>Задание</w:t>
            </w:r>
            <w:r w:rsidR="00A72046">
              <w:rPr>
                <w:noProof/>
                <w:webHidden/>
              </w:rPr>
              <w:tab/>
            </w:r>
            <w:r w:rsidR="00A72046">
              <w:rPr>
                <w:noProof/>
                <w:webHidden/>
              </w:rPr>
              <w:fldChar w:fldCharType="begin"/>
            </w:r>
            <w:r w:rsidR="00A72046">
              <w:rPr>
                <w:noProof/>
                <w:webHidden/>
              </w:rPr>
              <w:instrText xml:space="preserve"> PAGEREF _Toc163052034 \h </w:instrText>
            </w:r>
            <w:r w:rsidR="00A72046">
              <w:rPr>
                <w:noProof/>
                <w:webHidden/>
              </w:rPr>
            </w:r>
            <w:r w:rsidR="00A72046">
              <w:rPr>
                <w:noProof/>
                <w:webHidden/>
              </w:rPr>
              <w:fldChar w:fldCharType="separate"/>
            </w:r>
            <w:r w:rsidR="00A72046">
              <w:rPr>
                <w:noProof/>
                <w:webHidden/>
              </w:rPr>
              <w:t>5</w:t>
            </w:r>
            <w:r w:rsidR="00A72046">
              <w:rPr>
                <w:noProof/>
                <w:webHidden/>
              </w:rPr>
              <w:fldChar w:fldCharType="end"/>
            </w:r>
          </w:hyperlink>
        </w:p>
        <w:p w14:paraId="458E010C" w14:textId="07953A9A" w:rsidR="00A72046" w:rsidRDefault="00A72046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35" w:history="1">
            <w:r w:rsidRPr="008D1CB5">
              <w:rPr>
                <w:rStyle w:val="ae"/>
                <w:noProof/>
                <w:lang w:val="ru-RU"/>
              </w:rPr>
              <w:t>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B084A" w14:textId="5288EAE1" w:rsidR="00A72046" w:rsidRDefault="00A7204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36" w:history="1">
            <w:r w:rsidRPr="008D1CB5">
              <w:rPr>
                <w:rStyle w:val="ae"/>
                <w:noProof/>
                <w:lang w:val="ru-RU"/>
              </w:rPr>
              <w:t>2.1.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  <w:lang w:val="ru-RU"/>
              </w:rPr>
              <w:t>Создание описания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A0468" w14:textId="15A66478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37" w:history="1">
            <w:r w:rsidRPr="008D1CB5">
              <w:rPr>
                <w:rStyle w:val="ae"/>
                <w:noProof/>
                <w:lang w:val="ru-RU"/>
              </w:rPr>
              <w:t xml:space="preserve">Создание модуля </w:t>
            </w:r>
            <w:r w:rsidRPr="008D1CB5">
              <w:rPr>
                <w:rStyle w:val="ae"/>
                <w:noProof/>
              </w:rPr>
              <w:t>my</w:t>
            </w:r>
            <w:r w:rsidRPr="008D1CB5">
              <w:rPr>
                <w:rStyle w:val="ae"/>
                <w:noProof/>
                <w:lang w:val="ru-RU"/>
              </w:rPr>
              <w:t>_</w:t>
            </w:r>
            <w:r w:rsidRPr="008D1CB5">
              <w:rPr>
                <w:rStyle w:val="ae"/>
                <w:noProof/>
              </w:rPr>
              <w:t>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7D7A2" w14:textId="428570E9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38" w:history="1">
            <w:r w:rsidRPr="008D1CB5">
              <w:rPr>
                <w:rStyle w:val="ae"/>
                <w:noProof/>
                <w:lang w:val="ru-RU"/>
              </w:rPr>
              <w:t xml:space="preserve">Создание модуля </w:t>
            </w:r>
            <w:r w:rsidRPr="008D1CB5">
              <w:rPr>
                <w:rStyle w:val="ae"/>
                <w:noProof/>
              </w:rPr>
              <w:t>my</w:t>
            </w:r>
            <w:r w:rsidRPr="008D1CB5">
              <w:rPr>
                <w:rStyle w:val="ae"/>
                <w:noProof/>
                <w:lang w:val="ru-RU"/>
              </w:rPr>
              <w:t>_</w:t>
            </w:r>
            <w:r w:rsidRPr="008D1CB5">
              <w:rPr>
                <w:rStyle w:val="ae"/>
                <w:noProof/>
              </w:rPr>
              <w:t>slave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83121" w14:textId="63349799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39" w:history="1">
            <w:r w:rsidRPr="008D1CB5">
              <w:rPr>
                <w:rStyle w:val="ae"/>
                <w:noProof/>
                <w:lang w:val="ru-RU"/>
              </w:rPr>
              <w:t xml:space="preserve">Создание модуля </w:t>
            </w:r>
            <w:r w:rsidRPr="008D1CB5">
              <w:rPr>
                <w:rStyle w:val="ae"/>
                <w:noProof/>
              </w:rPr>
              <w:t>my</w:t>
            </w:r>
            <w:r w:rsidRPr="008D1CB5">
              <w:rPr>
                <w:rStyle w:val="ae"/>
                <w:noProof/>
                <w:lang w:val="ru-RU"/>
              </w:rPr>
              <w:t>_</w:t>
            </w:r>
            <w:r w:rsidRPr="008D1CB5">
              <w:rPr>
                <w:rStyle w:val="ae"/>
                <w:noProof/>
              </w:rPr>
              <w:t>Dslave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17935" w14:textId="22833996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40" w:history="1">
            <w:r w:rsidRPr="008D1CB5">
              <w:rPr>
                <w:rStyle w:val="ae"/>
                <w:noProof/>
                <w:lang w:val="ru-RU"/>
              </w:rPr>
              <w:t>Отличие</w:t>
            </w:r>
            <w:r w:rsidRPr="008D1CB5">
              <w:rPr>
                <w:rStyle w:val="ae"/>
                <w:noProof/>
              </w:rPr>
              <w:t xml:space="preserve"> my_slave </w:t>
            </w:r>
            <w:r w:rsidRPr="008D1CB5">
              <w:rPr>
                <w:rStyle w:val="ae"/>
                <w:noProof/>
                <w:lang w:val="ru-RU"/>
              </w:rPr>
              <w:t>от</w:t>
            </w:r>
            <w:r w:rsidRPr="008D1CB5">
              <w:rPr>
                <w:rStyle w:val="ae"/>
                <w:noProof/>
              </w:rPr>
              <w:t xml:space="preserve"> my_Dslave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3C544" w14:textId="1CBDB585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41" w:history="1">
            <w:r w:rsidRPr="008D1CB5">
              <w:rPr>
                <w:rStyle w:val="ae"/>
                <w:noProof/>
                <w:lang w:val="ru-RU"/>
              </w:rPr>
              <w:t>Принцип работы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38177" w14:textId="02F72BD3" w:rsidR="00A72046" w:rsidRDefault="00A7204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42" w:history="1">
            <w:r w:rsidRPr="008D1CB5">
              <w:rPr>
                <w:rStyle w:val="ae"/>
                <w:noProof/>
                <w:lang w:val="ru-RU"/>
              </w:rPr>
              <w:t>2.2.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  <w:lang w:val="ru-RU"/>
              </w:rPr>
              <w:t xml:space="preserve">Создание </w:t>
            </w:r>
            <w:r w:rsidRPr="008D1CB5">
              <w:rPr>
                <w:rStyle w:val="ae"/>
                <w:noProof/>
              </w:rPr>
              <w:t>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AA22C" w14:textId="65425172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43" w:history="1">
            <w:r w:rsidRPr="008D1CB5">
              <w:rPr>
                <w:rStyle w:val="ae"/>
                <w:noProof/>
                <w:lang w:val="ru-RU"/>
              </w:rPr>
              <w:t xml:space="preserve">Начало работы в </w:t>
            </w:r>
            <w:r w:rsidRPr="008D1CB5">
              <w:rPr>
                <w:rStyle w:val="ae"/>
                <w:noProof/>
              </w:rPr>
              <w:t>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C5A36" w14:textId="71719728" w:rsidR="00A72046" w:rsidRDefault="00A7204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44" w:history="1">
            <w:r w:rsidRPr="008D1CB5">
              <w:rPr>
                <w:rStyle w:val="ae"/>
                <w:noProof/>
                <w:lang w:val="ru-RU"/>
              </w:rPr>
              <w:t>2.3.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</w:rPr>
              <w:t xml:space="preserve">Настройка </w:t>
            </w:r>
            <w:r w:rsidRPr="008D1CB5">
              <w:rPr>
                <w:rStyle w:val="ae"/>
                <w:noProof/>
                <w:lang w:val="ru-RU"/>
              </w:rPr>
              <w:t>сигналов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D967E" w14:textId="73A247AE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45" w:history="1">
            <w:r w:rsidRPr="008D1CB5">
              <w:rPr>
                <w:rStyle w:val="ae"/>
                <w:noProof/>
              </w:rPr>
              <w:t>Настройка clk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3478C" w14:textId="5CA0DDF0" w:rsidR="00A72046" w:rsidRDefault="00A7204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46" w:history="1">
            <w:r w:rsidRPr="008D1CB5">
              <w:rPr>
                <w:rStyle w:val="ae"/>
                <w:noProof/>
                <w:lang w:val="ru-RU"/>
              </w:rPr>
              <w:t>2.4.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  <w:lang w:val="ru-RU"/>
              </w:rPr>
              <w:t>Подключение сигналов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CB5A8" w14:textId="45CFD831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47" w:history="1">
            <w:r w:rsidRPr="008D1CB5">
              <w:rPr>
                <w:rStyle w:val="ae"/>
                <w:noProof/>
              </w:rPr>
              <w:t>Подключение тактового сигнала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1A1CE" w14:textId="41C599A7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48" w:history="1">
            <w:r w:rsidRPr="008D1CB5">
              <w:rPr>
                <w:rStyle w:val="ae"/>
                <w:noProof/>
                <w:lang w:val="ru-RU"/>
              </w:rPr>
              <w:t xml:space="preserve">Подключение сигнала </w:t>
            </w:r>
            <w:r w:rsidRPr="008D1CB5">
              <w:rPr>
                <w:rStyle w:val="ae"/>
                <w:noProof/>
              </w:rPr>
              <w:t>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94961" w14:textId="663D57F7" w:rsidR="00A72046" w:rsidRDefault="00A7204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49" w:history="1">
            <w:r w:rsidRPr="008D1CB5">
              <w:rPr>
                <w:rStyle w:val="ae"/>
                <w:noProof/>
                <w:lang w:val="ru-RU"/>
              </w:rPr>
              <w:t>2.5.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</w:rPr>
              <w:t>Подключение Avalon-MM интерфейсов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0FD82" w14:textId="113202A0" w:rsidR="00A72046" w:rsidRDefault="00A7204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50" w:history="1">
            <w:r w:rsidRPr="008D1CB5">
              <w:rPr>
                <w:rStyle w:val="ae"/>
                <w:noProof/>
                <w:lang w:val="ru-RU"/>
              </w:rPr>
              <w:t>2.6.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  <w:lang w:val="ru-RU"/>
              </w:rPr>
              <w:t>Экспорт выводов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A3406" w14:textId="5E72B74C" w:rsidR="00A72046" w:rsidRDefault="00A7204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51" w:history="1">
            <w:r w:rsidRPr="008D1CB5">
              <w:rPr>
                <w:rStyle w:val="ae"/>
                <w:noProof/>
                <w:lang w:val="ru-RU"/>
              </w:rPr>
              <w:t>2.7.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</w:rPr>
              <w:t>Анализ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AB52D" w14:textId="53073BB4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52" w:history="1">
            <w:r w:rsidRPr="008D1CB5">
              <w:rPr>
                <w:rStyle w:val="ae"/>
                <w:noProof/>
              </w:rPr>
              <w:t>Проверка блока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567E0" w14:textId="79D01C24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53" w:history="1">
            <w:r w:rsidRPr="008D1CB5">
              <w:rPr>
                <w:rStyle w:val="ae"/>
                <w:noProof/>
                <w:lang w:val="ru-RU"/>
              </w:rPr>
              <w:t xml:space="preserve">Анализ с помощью </w:t>
            </w:r>
            <w:r w:rsidRPr="008D1CB5">
              <w:rPr>
                <w:rStyle w:val="ae"/>
                <w:noProof/>
              </w:rPr>
              <w:t>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EBEC2" w14:textId="164362CF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54" w:history="1">
            <w:r w:rsidRPr="008D1CB5">
              <w:rPr>
                <w:rStyle w:val="ae"/>
                <w:noProof/>
                <w:lang w:val="ru-RU"/>
              </w:rPr>
              <w:t>Генерация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91622" w14:textId="0E3FC955" w:rsidR="00A72046" w:rsidRDefault="00A7204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55" w:history="1">
            <w:r w:rsidRPr="008D1CB5">
              <w:rPr>
                <w:rStyle w:val="ae"/>
                <w:noProof/>
                <w:lang w:val="ru-RU"/>
              </w:rPr>
              <w:t>2.8.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  <w:lang w:val="ru-RU"/>
              </w:rPr>
              <w:t>Подключение файлов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2E15B" w14:textId="06188B67" w:rsidR="00A72046" w:rsidRDefault="00A72046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56" w:history="1">
            <w:r w:rsidRPr="008D1CB5">
              <w:rPr>
                <w:rStyle w:val="ae"/>
                <w:noProof/>
                <w:lang w:val="ru-RU"/>
              </w:rPr>
              <w:t>3.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  <w:lang w:val="ru-RU"/>
              </w:rPr>
              <w:t>Тестирование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C3315" w14:textId="233590F3" w:rsidR="00A72046" w:rsidRDefault="00A7204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57" w:history="1">
            <w:r w:rsidRPr="008D1CB5">
              <w:rPr>
                <w:rStyle w:val="ae"/>
                <w:noProof/>
                <w:lang w:val="ru-RU"/>
              </w:rPr>
              <w:t>3.1.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  <w:lang w:val="ru-RU"/>
              </w:rPr>
              <w:t xml:space="preserve">Тестирование средствами </w:t>
            </w:r>
            <w:r w:rsidRPr="008D1CB5">
              <w:rPr>
                <w:rStyle w:val="ae"/>
                <w:noProof/>
              </w:rPr>
              <w:t>ModelSim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069FF" w14:textId="6D3DFFA7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58" w:history="1">
            <w:r w:rsidRPr="008D1CB5">
              <w:rPr>
                <w:rStyle w:val="ae"/>
                <w:noProof/>
                <w:lang w:val="ru-RU"/>
              </w:rPr>
              <w:t>Создание тестового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F2C6A" w14:textId="7C28E904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59" w:history="1">
            <w:r w:rsidRPr="008D1CB5">
              <w:rPr>
                <w:rStyle w:val="ae"/>
                <w:noProof/>
                <w:lang w:val="ru-RU"/>
              </w:rPr>
              <w:t xml:space="preserve">Симуляция средствами </w:t>
            </w:r>
            <w:r w:rsidRPr="008D1CB5">
              <w:rPr>
                <w:rStyle w:val="ae"/>
                <w:noProof/>
              </w:rPr>
              <w:t>ModelSim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8AA4" w14:textId="702C9EF1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60" w:history="1">
            <w:r w:rsidRPr="008D1CB5">
              <w:rPr>
                <w:rStyle w:val="ae"/>
                <w:noProof/>
                <w:lang w:val="ru-RU"/>
              </w:rPr>
              <w:t>Изменение тестового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E8EE5" w14:textId="3E7A0D3B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61" w:history="1">
            <w:r w:rsidRPr="008D1CB5">
              <w:rPr>
                <w:rStyle w:val="ae"/>
                <w:noProof/>
                <w:lang w:val="ru-RU"/>
              </w:rPr>
              <w:t xml:space="preserve">Симуляция средствами </w:t>
            </w:r>
            <w:r w:rsidRPr="008D1CB5">
              <w:rPr>
                <w:rStyle w:val="ae"/>
                <w:noProof/>
              </w:rPr>
              <w:t>ModelSim</w:t>
            </w:r>
            <w:r w:rsidRPr="008D1CB5">
              <w:rPr>
                <w:rStyle w:val="ae"/>
                <w:noProof/>
                <w:lang w:val="ru-RU"/>
              </w:rPr>
              <w:t xml:space="preserve"> (все значения)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CAE73" w14:textId="6752BB13" w:rsidR="00A72046" w:rsidRDefault="00A72046">
          <w:pPr>
            <w:pStyle w:val="23"/>
            <w:tabs>
              <w:tab w:val="left" w:pos="144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62" w:history="1">
            <w:r w:rsidRPr="008D1CB5">
              <w:rPr>
                <w:rStyle w:val="ae"/>
                <w:noProof/>
                <w:lang w:val="ru-RU"/>
              </w:rPr>
              <w:t>3.2.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  <w:lang w:val="ru-RU"/>
              </w:rPr>
              <w:t xml:space="preserve">Тестирование средствами </w:t>
            </w:r>
            <w:r w:rsidRPr="008D1CB5">
              <w:rPr>
                <w:rStyle w:val="ae"/>
                <w:noProof/>
              </w:rPr>
              <w:t>Signal</w:t>
            </w:r>
            <w:r w:rsidRPr="008D1CB5">
              <w:rPr>
                <w:rStyle w:val="ae"/>
                <w:noProof/>
                <w:lang w:val="ru-RU"/>
              </w:rPr>
              <w:t xml:space="preserve"> </w:t>
            </w:r>
            <w:r w:rsidRPr="008D1CB5">
              <w:rPr>
                <w:rStyle w:val="ae"/>
                <w:noProof/>
              </w:rPr>
              <w:t>Tap</w:t>
            </w:r>
            <w:r w:rsidRPr="008D1CB5">
              <w:rPr>
                <w:rStyle w:val="ae"/>
                <w:noProof/>
                <w:lang w:val="ru-RU"/>
              </w:rPr>
              <w:t xml:space="preserve"> </w:t>
            </w:r>
            <w:r w:rsidRPr="008D1CB5">
              <w:rPr>
                <w:rStyle w:val="ae"/>
                <w:noProof/>
              </w:rPr>
              <w:t>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D41A7" w14:textId="444507C7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63" w:history="1">
            <w:r w:rsidRPr="008D1CB5">
              <w:rPr>
                <w:rStyle w:val="ae"/>
                <w:noProof/>
                <w:lang w:val="ru-RU"/>
              </w:rPr>
              <w:t>Создание файла для отладки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C6F46" w14:textId="23973670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64" w:history="1">
            <w:r w:rsidRPr="008D1CB5">
              <w:rPr>
                <w:rStyle w:val="ae"/>
                <w:noProof/>
                <w:lang w:val="ru-RU"/>
              </w:rPr>
              <w:t xml:space="preserve">Настройка </w:t>
            </w:r>
            <w:r w:rsidRPr="008D1CB5">
              <w:rPr>
                <w:rStyle w:val="ae"/>
                <w:noProof/>
              </w:rPr>
              <w:t>Signal</w:t>
            </w:r>
            <w:r w:rsidRPr="008D1CB5">
              <w:rPr>
                <w:rStyle w:val="ae"/>
                <w:noProof/>
                <w:lang w:val="ru-RU"/>
              </w:rPr>
              <w:t xml:space="preserve"> </w:t>
            </w:r>
            <w:r w:rsidRPr="008D1CB5">
              <w:rPr>
                <w:rStyle w:val="ae"/>
                <w:noProof/>
              </w:rPr>
              <w:t>Tap</w:t>
            </w:r>
            <w:r w:rsidRPr="008D1CB5">
              <w:rPr>
                <w:rStyle w:val="ae"/>
                <w:noProof/>
                <w:lang w:val="ru-RU"/>
              </w:rPr>
              <w:t xml:space="preserve"> </w:t>
            </w:r>
            <w:r w:rsidRPr="008D1CB5">
              <w:rPr>
                <w:rStyle w:val="ae"/>
                <w:noProof/>
              </w:rPr>
              <w:t>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58E78" w14:textId="4EEBB244" w:rsidR="00A72046" w:rsidRDefault="00A72046">
          <w:pPr>
            <w:pStyle w:val="31"/>
            <w:tabs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65" w:history="1">
            <w:r w:rsidRPr="008D1CB5">
              <w:rPr>
                <w:rStyle w:val="ae"/>
                <w:noProof/>
                <w:lang w:val="ru-RU"/>
              </w:rPr>
              <w:t xml:space="preserve">Тестирование на плате средствами </w:t>
            </w:r>
            <w:r w:rsidRPr="008D1CB5">
              <w:rPr>
                <w:rStyle w:val="ae"/>
                <w:noProof/>
              </w:rPr>
              <w:t>Signal</w:t>
            </w:r>
            <w:r w:rsidRPr="008D1CB5">
              <w:rPr>
                <w:rStyle w:val="ae"/>
                <w:noProof/>
                <w:lang w:val="ru-RU"/>
              </w:rPr>
              <w:t xml:space="preserve"> </w:t>
            </w:r>
            <w:r w:rsidRPr="008D1CB5">
              <w:rPr>
                <w:rStyle w:val="ae"/>
                <w:noProof/>
              </w:rPr>
              <w:t>Tap</w:t>
            </w:r>
            <w:r w:rsidRPr="008D1CB5">
              <w:rPr>
                <w:rStyle w:val="ae"/>
                <w:noProof/>
                <w:lang w:val="ru-RU"/>
              </w:rPr>
              <w:t xml:space="preserve"> </w:t>
            </w:r>
            <w:r w:rsidRPr="008D1CB5">
              <w:rPr>
                <w:rStyle w:val="ae"/>
                <w:noProof/>
              </w:rPr>
              <w:t>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77AB9" w14:textId="5484E971" w:rsidR="00A72046" w:rsidRDefault="00A72046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hAnsiTheme="minorHAnsi" w:cstheme="minorBidi"/>
              <w:noProof/>
              <w:color w:val="auto"/>
              <w:kern w:val="2"/>
              <w:lang w:val="ru-RU"/>
            </w:rPr>
          </w:pPr>
          <w:hyperlink w:anchor="_Toc163052066" w:history="1">
            <w:r w:rsidRPr="008D1CB5">
              <w:rPr>
                <w:rStyle w:val="ae"/>
                <w:noProof/>
                <w:lang w:val="ru-RU"/>
              </w:rPr>
              <w:t>4.</w:t>
            </w:r>
            <w:r>
              <w:rPr>
                <w:rFonts w:asciiTheme="minorHAnsi" w:hAnsiTheme="minorHAnsi" w:cstheme="minorBidi"/>
                <w:noProof/>
                <w:color w:val="auto"/>
                <w:kern w:val="2"/>
                <w:lang w:val="ru-RU"/>
              </w:rPr>
              <w:tab/>
            </w:r>
            <w:r w:rsidRPr="008D1CB5">
              <w:rPr>
                <w:rStyle w:val="ae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_Toc163052066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B8C6E" w14:textId="79DBB89C" w:rsidR="00386043" w:rsidRDefault="00386043" w:rsidP="00386043">
          <w:pPr>
            <w:pStyle w:val="11"/>
            <w:tabs>
              <w:tab w:val="left" w:pos="1200"/>
              <w:tab w:val="right" w:leader="dot" w:pos="9350"/>
            </w:tabs>
          </w:pPr>
          <w:r>
            <w:rPr>
              <w:b/>
              <w:bCs/>
            </w:rPr>
            <w:fldChar w:fldCharType="end"/>
          </w:r>
        </w:p>
      </w:sdtContent>
    </w:sdt>
    <w:p w14:paraId="14972644" w14:textId="77777777" w:rsidR="00386043" w:rsidRPr="00214AC9" w:rsidRDefault="00386043" w:rsidP="00386043">
      <w:pPr>
        <w:spacing w:after="160" w:line="259" w:lineRule="auto"/>
        <w:ind w:firstLine="0"/>
        <w:jc w:val="left"/>
        <w:rPr>
          <w:rFonts w:eastAsia="NSimSun"/>
          <w:sz w:val="28"/>
        </w:rPr>
      </w:pPr>
      <w:r>
        <w:br w:type="page"/>
      </w:r>
    </w:p>
    <w:p w14:paraId="05A3AB11" w14:textId="77777777" w:rsidR="00386043" w:rsidRPr="009465D3" w:rsidRDefault="00386043" w:rsidP="00AC0F6B">
      <w:pPr>
        <w:pStyle w:val="af"/>
        <w:tabs>
          <w:tab w:val="right" w:leader="dot" w:pos="9350"/>
        </w:tabs>
        <w:spacing w:after="240" w:line="480" w:lineRule="auto"/>
        <w:ind w:firstLine="0"/>
        <w:jc w:val="center"/>
        <w:rPr>
          <w:b/>
          <w:bCs/>
          <w:sz w:val="28"/>
          <w:szCs w:val="28"/>
        </w:rPr>
      </w:pPr>
      <w:r w:rsidRPr="009465D3">
        <w:rPr>
          <w:b/>
          <w:bCs/>
          <w:sz w:val="28"/>
          <w:szCs w:val="28"/>
        </w:rPr>
        <w:lastRenderedPageBreak/>
        <w:t>Список иллюстраций</w:t>
      </w:r>
    </w:p>
    <w:p w14:paraId="0DE5D91E" w14:textId="66E70531" w:rsidR="00E05413" w:rsidRDefault="0038604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r>
        <w:fldChar w:fldCharType="begin"/>
      </w:r>
      <w:r>
        <w:instrText xml:space="preserve"> TOC \h \z \c "Рис." </w:instrText>
      </w:r>
      <w:r>
        <w:fldChar w:fldCharType="separate"/>
      </w:r>
      <w:hyperlink w:anchor="_Toc163052067" w:history="1">
        <w:r w:rsidR="00E05413" w:rsidRPr="000568BC">
          <w:rPr>
            <w:rStyle w:val="ae"/>
            <w:noProof/>
            <w:lang w:val="ru-RU"/>
          </w:rPr>
          <w:t>Рис. 1 – Структура проекта</w:t>
        </w:r>
        <w:r w:rsidR="00E05413">
          <w:rPr>
            <w:noProof/>
            <w:webHidden/>
          </w:rPr>
          <w:tab/>
        </w:r>
        <w:r w:rsidR="00E05413">
          <w:rPr>
            <w:noProof/>
            <w:webHidden/>
          </w:rPr>
          <w:fldChar w:fldCharType="begin"/>
        </w:r>
        <w:r w:rsidR="00E05413">
          <w:rPr>
            <w:noProof/>
            <w:webHidden/>
          </w:rPr>
          <w:instrText xml:space="preserve"> PAGEREF _Toc163052067 \h </w:instrText>
        </w:r>
        <w:r w:rsidR="00E05413">
          <w:rPr>
            <w:noProof/>
            <w:webHidden/>
          </w:rPr>
        </w:r>
        <w:r w:rsidR="00E05413">
          <w:rPr>
            <w:noProof/>
            <w:webHidden/>
          </w:rPr>
          <w:fldChar w:fldCharType="separate"/>
        </w:r>
        <w:r w:rsidR="00E05413">
          <w:rPr>
            <w:noProof/>
            <w:webHidden/>
          </w:rPr>
          <w:t>5</w:t>
        </w:r>
        <w:r w:rsidR="00E05413">
          <w:rPr>
            <w:noProof/>
            <w:webHidden/>
          </w:rPr>
          <w:fldChar w:fldCharType="end"/>
        </w:r>
      </w:hyperlink>
    </w:p>
    <w:p w14:paraId="45C6FFE2" w14:textId="49A86EE3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68" w:history="1">
        <w:r w:rsidRPr="000568BC">
          <w:rPr>
            <w:rStyle w:val="ae"/>
            <w:noProof/>
          </w:rPr>
          <w:t xml:space="preserve">Рис. 2 – </w:t>
        </w:r>
        <w:r w:rsidRPr="000568BC">
          <w:rPr>
            <w:rStyle w:val="ae"/>
            <w:noProof/>
            <w:lang w:val="ru-RU"/>
          </w:rPr>
          <w:t>Модуль</w:t>
        </w:r>
        <w:r w:rsidRPr="000568BC">
          <w:rPr>
            <w:rStyle w:val="ae"/>
            <w:noProof/>
          </w:rPr>
          <w:t xml:space="preserve"> my_master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E534C7A" w14:textId="12CA0741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69" w:history="1">
        <w:r w:rsidRPr="000568BC">
          <w:rPr>
            <w:rStyle w:val="ae"/>
            <w:noProof/>
            <w:lang w:val="ru-RU"/>
          </w:rPr>
          <w:t>Рис. 3 – Схема конечного автомата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CA9DA2E" w14:textId="344CC898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70" w:history="1">
        <w:r w:rsidRPr="000568BC">
          <w:rPr>
            <w:rStyle w:val="ae"/>
            <w:noProof/>
            <w:lang w:val="ru-RU"/>
          </w:rPr>
          <w:t>Рис</w:t>
        </w:r>
        <w:r w:rsidRPr="000568BC">
          <w:rPr>
            <w:rStyle w:val="ae"/>
            <w:noProof/>
          </w:rPr>
          <w:t xml:space="preserve">. 4 – </w:t>
        </w:r>
        <w:r w:rsidRPr="000568BC">
          <w:rPr>
            <w:rStyle w:val="ae"/>
            <w:noProof/>
            <w:lang w:val="ru-RU"/>
          </w:rPr>
          <w:t>Модуль</w:t>
        </w:r>
        <w:r w:rsidRPr="000568BC">
          <w:rPr>
            <w:rStyle w:val="ae"/>
            <w:noProof/>
          </w:rPr>
          <w:t xml:space="preserve"> my_master </w:t>
        </w:r>
        <w:r w:rsidRPr="000568BC">
          <w:rPr>
            <w:rStyle w:val="ae"/>
            <w:noProof/>
            <w:lang w:val="ru-RU"/>
          </w:rPr>
          <w:t>в</w:t>
        </w:r>
        <w:r w:rsidRPr="000568BC">
          <w:rPr>
            <w:rStyle w:val="ae"/>
            <w:noProof/>
          </w:rPr>
          <w:t xml:space="preserve"> RTL 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B240C45" w14:textId="22DB6450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71" w:history="1">
        <w:r w:rsidRPr="000568BC">
          <w:rPr>
            <w:rStyle w:val="ae"/>
            <w:noProof/>
            <w:lang w:val="ru-RU"/>
          </w:rPr>
          <w:t xml:space="preserve">Рис. 5 – Схема конечного автомата в </w:t>
        </w:r>
        <w:r w:rsidRPr="000568BC">
          <w:rPr>
            <w:rStyle w:val="ae"/>
            <w:noProof/>
          </w:rPr>
          <w:t>State</w:t>
        </w:r>
        <w:r w:rsidRPr="000568BC">
          <w:rPr>
            <w:rStyle w:val="ae"/>
            <w:noProof/>
            <w:lang w:val="ru-RU"/>
          </w:rPr>
          <w:t xml:space="preserve"> </w:t>
        </w:r>
        <w:r w:rsidRPr="000568BC">
          <w:rPr>
            <w:rStyle w:val="ae"/>
            <w:noProof/>
          </w:rPr>
          <w:t>Machine</w:t>
        </w:r>
        <w:r w:rsidRPr="000568BC">
          <w:rPr>
            <w:rStyle w:val="ae"/>
            <w:noProof/>
            <w:lang w:val="ru-RU"/>
          </w:rPr>
          <w:t xml:space="preserve"> </w:t>
        </w:r>
        <w:r w:rsidRPr="000568BC">
          <w:rPr>
            <w:rStyle w:val="ae"/>
            <w:noProof/>
          </w:rPr>
          <w:t>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0F7B30C" w14:textId="33D786B8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72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>6</w:t>
        </w:r>
        <w:r w:rsidRPr="000568BC">
          <w:rPr>
            <w:rStyle w:val="ae"/>
            <w:noProof/>
            <w:lang w:val="ru-RU"/>
          </w:rPr>
          <w:t xml:space="preserve"> – Модуль </w:t>
        </w:r>
        <w:r w:rsidRPr="000568BC">
          <w:rPr>
            <w:rStyle w:val="ae"/>
            <w:noProof/>
          </w:rPr>
          <w:t>my</w:t>
        </w:r>
        <w:r w:rsidRPr="000568BC">
          <w:rPr>
            <w:rStyle w:val="ae"/>
            <w:noProof/>
            <w:lang w:val="ru-RU"/>
          </w:rPr>
          <w:t>_</w:t>
        </w:r>
        <w:r w:rsidRPr="000568BC">
          <w:rPr>
            <w:rStyle w:val="ae"/>
            <w:noProof/>
          </w:rPr>
          <w:t>slave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99C9021" w14:textId="7C3553EB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73" w:history="1">
        <w:r w:rsidRPr="000568BC">
          <w:rPr>
            <w:rStyle w:val="ae"/>
            <w:noProof/>
            <w:lang w:val="ru-RU"/>
          </w:rPr>
          <w:t>Рис</w:t>
        </w:r>
        <w:r w:rsidRPr="000568BC">
          <w:rPr>
            <w:rStyle w:val="ae"/>
            <w:noProof/>
          </w:rPr>
          <w:t xml:space="preserve">. 7 – </w:t>
        </w:r>
        <w:r w:rsidRPr="000568BC">
          <w:rPr>
            <w:rStyle w:val="ae"/>
            <w:noProof/>
            <w:lang w:val="ru-RU"/>
          </w:rPr>
          <w:t>Модуль</w:t>
        </w:r>
        <w:r w:rsidRPr="000568BC">
          <w:rPr>
            <w:rStyle w:val="ae"/>
            <w:noProof/>
          </w:rPr>
          <w:t xml:space="preserve"> my_slave </w:t>
        </w:r>
        <w:r w:rsidRPr="000568BC">
          <w:rPr>
            <w:rStyle w:val="ae"/>
            <w:noProof/>
            <w:lang w:val="ru-RU"/>
          </w:rPr>
          <w:t>в</w:t>
        </w:r>
        <w:r w:rsidRPr="000568BC">
          <w:rPr>
            <w:rStyle w:val="ae"/>
            <w:noProof/>
          </w:rPr>
          <w:t xml:space="preserve"> RTL 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520160" w14:textId="31D47345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74" w:history="1">
        <w:r w:rsidRPr="000568BC">
          <w:rPr>
            <w:rStyle w:val="ae"/>
            <w:noProof/>
            <w:lang w:val="ru-RU"/>
          </w:rPr>
          <w:t xml:space="preserve">Рис. 8 – Модуль </w:t>
        </w:r>
        <w:r w:rsidRPr="000568BC">
          <w:rPr>
            <w:rStyle w:val="ae"/>
            <w:noProof/>
          </w:rPr>
          <w:t>my</w:t>
        </w:r>
        <w:r w:rsidRPr="000568BC">
          <w:rPr>
            <w:rStyle w:val="ae"/>
            <w:noProof/>
            <w:lang w:val="ru-RU"/>
          </w:rPr>
          <w:t>_</w:t>
        </w:r>
        <w:r w:rsidRPr="000568BC">
          <w:rPr>
            <w:rStyle w:val="ae"/>
            <w:noProof/>
          </w:rPr>
          <w:t>Dslave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30BB357" w14:textId="1C8987F9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75" w:history="1">
        <w:r w:rsidRPr="000568BC">
          <w:rPr>
            <w:rStyle w:val="ae"/>
            <w:noProof/>
          </w:rPr>
          <w:t xml:space="preserve">Рис. 9 – </w:t>
        </w:r>
        <w:r w:rsidRPr="000568BC">
          <w:rPr>
            <w:rStyle w:val="ae"/>
            <w:noProof/>
            <w:lang w:val="ru-RU"/>
          </w:rPr>
          <w:t>Модуль</w:t>
        </w:r>
        <w:r w:rsidRPr="000568BC">
          <w:rPr>
            <w:rStyle w:val="ae"/>
            <w:noProof/>
          </w:rPr>
          <w:t xml:space="preserve"> my_slave </w:t>
        </w:r>
        <w:r w:rsidRPr="000568BC">
          <w:rPr>
            <w:rStyle w:val="ae"/>
            <w:noProof/>
            <w:lang w:val="ru-RU"/>
          </w:rPr>
          <w:t>в</w:t>
        </w:r>
        <w:r w:rsidRPr="000568BC">
          <w:rPr>
            <w:rStyle w:val="ae"/>
            <w:noProof/>
          </w:rPr>
          <w:t xml:space="preserve"> RTL 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2EBE700" w14:textId="5E5DE22D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76" w:history="1">
        <w:r w:rsidRPr="000568BC">
          <w:rPr>
            <w:rStyle w:val="ae"/>
            <w:noProof/>
            <w:lang w:val="ru-RU"/>
          </w:rPr>
          <w:t>Рис</w:t>
        </w:r>
        <w:r w:rsidRPr="000568BC">
          <w:rPr>
            <w:rStyle w:val="ae"/>
            <w:noProof/>
          </w:rPr>
          <w:t xml:space="preserve">. 10 – </w:t>
        </w:r>
        <w:r w:rsidRPr="000568BC">
          <w:rPr>
            <w:rStyle w:val="ae"/>
            <w:noProof/>
            <w:lang w:val="ru-RU"/>
          </w:rPr>
          <w:t>Исходное</w:t>
        </w:r>
        <w:r w:rsidRPr="000568BC">
          <w:rPr>
            <w:rStyle w:val="ae"/>
            <w:noProof/>
          </w:rPr>
          <w:t xml:space="preserve"> </w:t>
        </w:r>
        <w:r w:rsidRPr="000568BC">
          <w:rPr>
            <w:rStyle w:val="ae"/>
            <w:noProof/>
            <w:lang w:val="ru-RU"/>
          </w:rPr>
          <w:t>окно</w:t>
        </w:r>
        <w:r w:rsidRPr="000568BC">
          <w:rPr>
            <w:rStyle w:val="ae"/>
            <w:noProof/>
          </w:rPr>
          <w:t xml:space="preserve"> 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F09AF0A" w14:textId="0CF302BC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77" w:history="1">
        <w:r w:rsidRPr="000568BC">
          <w:rPr>
            <w:rStyle w:val="ae"/>
            <w:noProof/>
          </w:rPr>
          <w:t xml:space="preserve">Рис. 11 – </w:t>
        </w:r>
        <w:r w:rsidRPr="000568BC">
          <w:rPr>
            <w:rStyle w:val="ae"/>
            <w:noProof/>
            <w:lang w:val="ru-RU"/>
          </w:rPr>
          <w:t>Закладка</w:t>
        </w:r>
        <w:r w:rsidRPr="000568BC">
          <w:rPr>
            <w:rStyle w:val="ae"/>
            <w:noProof/>
          </w:rPr>
          <w:t xml:space="preserve"> Component Type </w:t>
        </w:r>
        <w:r w:rsidRPr="000568BC">
          <w:rPr>
            <w:rStyle w:val="ae"/>
            <w:noProof/>
            <w:lang w:val="ru-RU"/>
          </w:rPr>
          <w:t>в</w:t>
        </w:r>
        <w:r w:rsidRPr="000568BC">
          <w:rPr>
            <w:rStyle w:val="ae"/>
            <w:noProof/>
          </w:rPr>
          <w:t xml:space="preserve"> New 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8CC369" w14:textId="35E49912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78" w:history="1">
        <w:r w:rsidRPr="000568BC">
          <w:rPr>
            <w:rStyle w:val="ae"/>
            <w:noProof/>
          </w:rPr>
          <w:t xml:space="preserve">Рис. 12 – </w:t>
        </w:r>
        <w:r w:rsidRPr="000568BC">
          <w:rPr>
            <w:rStyle w:val="ae"/>
            <w:noProof/>
            <w:lang w:val="ru-RU"/>
          </w:rPr>
          <w:t>Закладка</w:t>
        </w:r>
        <w:r w:rsidRPr="000568BC">
          <w:rPr>
            <w:rStyle w:val="ae"/>
            <w:noProof/>
          </w:rPr>
          <w:t xml:space="preserve"> Files </w:t>
        </w:r>
        <w:r w:rsidRPr="000568BC">
          <w:rPr>
            <w:rStyle w:val="ae"/>
            <w:noProof/>
            <w:lang w:val="ru-RU"/>
          </w:rPr>
          <w:t>в</w:t>
        </w:r>
        <w:r w:rsidRPr="000568BC">
          <w:rPr>
            <w:rStyle w:val="ae"/>
            <w:noProof/>
          </w:rPr>
          <w:t xml:space="preserve"> New Component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0317680" w14:textId="2C0BEAA9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79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>13</w:t>
        </w:r>
        <w:r w:rsidRPr="000568BC">
          <w:rPr>
            <w:rStyle w:val="ae"/>
            <w:noProof/>
            <w:lang w:val="ru-RU"/>
          </w:rPr>
          <w:t xml:space="preserve"> – Выбор файла для симуляции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49BE0CC" w14:textId="1BA9F5F5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80" w:history="1">
        <w:r w:rsidRPr="000568BC">
          <w:rPr>
            <w:rStyle w:val="ae"/>
            <w:noProof/>
          </w:rPr>
          <w:t xml:space="preserve">Рис. 14 – </w:t>
        </w:r>
        <w:r w:rsidRPr="000568BC">
          <w:rPr>
            <w:rStyle w:val="ae"/>
            <w:noProof/>
            <w:lang w:val="ru-RU"/>
          </w:rPr>
          <w:t>Закладка</w:t>
        </w:r>
        <w:r w:rsidRPr="000568BC">
          <w:rPr>
            <w:rStyle w:val="ae"/>
            <w:noProof/>
          </w:rPr>
          <w:t xml:space="preserve"> Signals &amp; Interfaces </w:t>
        </w:r>
        <w:r w:rsidRPr="000568BC">
          <w:rPr>
            <w:rStyle w:val="ae"/>
            <w:noProof/>
            <w:lang w:val="ru-RU"/>
          </w:rPr>
          <w:t>в</w:t>
        </w:r>
        <w:r w:rsidRPr="000568BC">
          <w:rPr>
            <w:rStyle w:val="ae"/>
            <w:noProof/>
          </w:rPr>
          <w:t xml:space="preserve"> New Component (master)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B0BB2DA" w14:textId="135DC540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81" w:history="1">
        <w:r w:rsidRPr="000568BC">
          <w:rPr>
            <w:rStyle w:val="ae"/>
            <w:noProof/>
            <w:lang w:val="ru-RU"/>
          </w:rPr>
          <w:t>Рис. 15 – Проверка успешного добавления мастера в проект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AD90646" w14:textId="388663DC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82" w:history="1">
        <w:r w:rsidRPr="000568BC">
          <w:rPr>
            <w:rStyle w:val="ae"/>
            <w:noProof/>
          </w:rPr>
          <w:t xml:space="preserve">Рис. 16 – </w:t>
        </w:r>
        <w:r w:rsidRPr="000568BC">
          <w:rPr>
            <w:rStyle w:val="ae"/>
            <w:noProof/>
            <w:lang w:val="ru-RU"/>
          </w:rPr>
          <w:t>Закладка</w:t>
        </w:r>
        <w:r w:rsidRPr="000568BC">
          <w:rPr>
            <w:rStyle w:val="ae"/>
            <w:noProof/>
          </w:rPr>
          <w:t xml:space="preserve"> Signals &amp; Interfaces </w:t>
        </w:r>
        <w:r w:rsidRPr="000568BC">
          <w:rPr>
            <w:rStyle w:val="ae"/>
            <w:noProof/>
            <w:lang w:val="ru-RU"/>
          </w:rPr>
          <w:t>в</w:t>
        </w:r>
        <w:r w:rsidRPr="000568BC">
          <w:rPr>
            <w:rStyle w:val="ae"/>
            <w:noProof/>
          </w:rPr>
          <w:t xml:space="preserve"> New Component (slave)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2D2844B" w14:textId="7965779D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83" w:history="1">
        <w:r w:rsidRPr="000568BC">
          <w:rPr>
            <w:rStyle w:val="ae"/>
            <w:noProof/>
          </w:rPr>
          <w:t xml:space="preserve">Рис. 17 – </w:t>
        </w:r>
        <w:r w:rsidRPr="000568BC">
          <w:rPr>
            <w:rStyle w:val="ae"/>
            <w:noProof/>
            <w:lang w:val="ru-RU"/>
          </w:rPr>
          <w:t>Закладка</w:t>
        </w:r>
        <w:r w:rsidRPr="000568BC">
          <w:rPr>
            <w:rStyle w:val="ae"/>
            <w:noProof/>
          </w:rPr>
          <w:t xml:space="preserve"> Signals &amp; Interfaces </w:t>
        </w:r>
        <w:r w:rsidRPr="000568BC">
          <w:rPr>
            <w:rStyle w:val="ae"/>
            <w:noProof/>
            <w:lang w:val="ru-RU"/>
          </w:rPr>
          <w:t>в</w:t>
        </w:r>
        <w:r w:rsidRPr="000568BC">
          <w:rPr>
            <w:rStyle w:val="ae"/>
            <w:noProof/>
          </w:rPr>
          <w:t xml:space="preserve"> New Component (Dslave)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2A1B6B" w14:textId="0F603FCC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84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>18</w:t>
        </w:r>
        <w:r w:rsidRPr="000568BC">
          <w:rPr>
            <w:rStyle w:val="ae"/>
            <w:noProof/>
            <w:lang w:val="ru-RU"/>
          </w:rPr>
          <w:t xml:space="preserve"> – Проверка успешности добавления модулей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6AC078" w14:textId="1FFF7C8E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85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>19</w:t>
        </w:r>
        <w:r w:rsidRPr="000568BC">
          <w:rPr>
            <w:rStyle w:val="ae"/>
            <w:noProof/>
            <w:lang w:val="ru-RU"/>
          </w:rPr>
          <w:t xml:space="preserve"> – Добавление модулей в систему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566AB50" w14:textId="4F6595CC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86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>20</w:t>
        </w:r>
        <w:r w:rsidRPr="000568BC">
          <w:rPr>
            <w:rStyle w:val="ae"/>
            <w:noProof/>
            <w:lang w:val="ru-RU"/>
          </w:rPr>
          <w:t xml:space="preserve"> – Настройка компонента </w:t>
        </w:r>
        <w:r w:rsidRPr="000568BC">
          <w:rPr>
            <w:rStyle w:val="ae"/>
            <w:noProof/>
          </w:rPr>
          <w:t>clk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EC6EF4E" w14:textId="1D52E46E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87" w:history="1">
        <w:r w:rsidRPr="000568BC">
          <w:rPr>
            <w:rStyle w:val="ae"/>
            <w:noProof/>
            <w:lang w:val="ru-RU"/>
          </w:rPr>
          <w:t>Рис. 21 – Подключение тактового сигнала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0D77BF9" w14:textId="7B200967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88" w:history="1">
        <w:r w:rsidRPr="000568BC">
          <w:rPr>
            <w:rStyle w:val="ae"/>
            <w:noProof/>
            <w:lang w:val="ru-RU"/>
          </w:rPr>
          <w:t>Рис. 22 – Подключение тактового сигнала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5BBC3DE" w14:textId="777EE35F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89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>23</w:t>
        </w:r>
        <w:r w:rsidRPr="000568BC">
          <w:rPr>
            <w:rStyle w:val="ae"/>
            <w:noProof/>
            <w:lang w:val="ru-RU"/>
          </w:rPr>
          <w:t xml:space="preserve"> – Подключение сигнала </w:t>
        </w:r>
        <w:r w:rsidRPr="000568BC">
          <w:rPr>
            <w:rStyle w:val="ae"/>
            <w:noProof/>
          </w:rPr>
          <w:t>Reset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F55EF44" w14:textId="2375BC06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90" w:history="1">
        <w:r w:rsidRPr="000568BC">
          <w:rPr>
            <w:rStyle w:val="ae"/>
            <w:noProof/>
            <w:lang w:val="ru-RU"/>
          </w:rPr>
          <w:t xml:space="preserve">Рис. 24 – Подключение </w:t>
        </w:r>
        <w:r w:rsidRPr="000568BC">
          <w:rPr>
            <w:rStyle w:val="ae"/>
            <w:noProof/>
          </w:rPr>
          <w:t>Avalon</w:t>
        </w:r>
        <w:r w:rsidRPr="000568BC">
          <w:rPr>
            <w:rStyle w:val="ae"/>
            <w:noProof/>
            <w:lang w:val="ru-RU"/>
          </w:rPr>
          <w:t>-</w:t>
        </w:r>
        <w:r w:rsidRPr="000568BC">
          <w:rPr>
            <w:rStyle w:val="ae"/>
            <w:noProof/>
          </w:rPr>
          <w:t>MM</w:t>
        </w:r>
        <w:r w:rsidRPr="000568BC">
          <w:rPr>
            <w:rStyle w:val="ae"/>
            <w:noProof/>
            <w:lang w:val="ru-RU"/>
          </w:rPr>
          <w:t xml:space="preserve"> интерфейсов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C8F8D2" w14:textId="23CA50E3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91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>25</w:t>
        </w:r>
        <w:r w:rsidRPr="000568BC">
          <w:rPr>
            <w:rStyle w:val="ae"/>
            <w:noProof/>
            <w:lang w:val="ru-RU"/>
          </w:rPr>
          <w:t xml:space="preserve"> – Фиксация адресов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FE402C" w14:textId="42ACA949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92" w:history="1">
        <w:r w:rsidRPr="000568BC">
          <w:rPr>
            <w:rStyle w:val="ae"/>
            <w:noProof/>
            <w:lang w:val="ru-RU"/>
          </w:rPr>
          <w:t>Рис. 26 – Назначение правильных адресов для компонентов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AF08E16" w14:textId="6ED48B13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93" w:history="1">
        <w:r w:rsidRPr="000568BC">
          <w:rPr>
            <w:rStyle w:val="ae"/>
            <w:noProof/>
            <w:lang w:val="ru-RU"/>
          </w:rPr>
          <w:t>Рис. 27 – Проверка корректности адресов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9879B04" w14:textId="4FFB6A1D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94" w:history="1">
        <w:r w:rsidRPr="000568BC">
          <w:rPr>
            <w:rStyle w:val="ae"/>
            <w:noProof/>
            <w:lang w:val="ru-RU"/>
          </w:rPr>
          <w:t>Рис. 28 – Экспорт выводов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52A4B3" w14:textId="47E0AF47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95" w:history="1">
        <w:r w:rsidRPr="000568BC">
          <w:rPr>
            <w:rStyle w:val="ae"/>
            <w:noProof/>
            <w:lang w:val="ru-RU"/>
          </w:rPr>
          <w:t>Рис. 29 – Символ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851C01" w14:textId="3701D8F3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96" w:history="1">
        <w:r w:rsidRPr="000568BC">
          <w:rPr>
            <w:rStyle w:val="ae"/>
            <w:noProof/>
            <w:lang w:val="ru-RU"/>
          </w:rPr>
          <w:t>Рис</w:t>
        </w:r>
        <w:r w:rsidRPr="000568BC">
          <w:rPr>
            <w:rStyle w:val="ae"/>
            <w:noProof/>
          </w:rPr>
          <w:t xml:space="preserve">. 30 – </w:t>
        </w:r>
        <w:r w:rsidRPr="000568BC">
          <w:rPr>
            <w:rStyle w:val="ae"/>
            <w:noProof/>
            <w:lang w:val="ru-RU"/>
          </w:rPr>
          <w:t>Анализ</w:t>
        </w:r>
        <w:r w:rsidRPr="000568BC">
          <w:rPr>
            <w:rStyle w:val="ae"/>
            <w:noProof/>
          </w:rPr>
          <w:t xml:space="preserve"> </w:t>
        </w:r>
        <w:r w:rsidRPr="000568BC">
          <w:rPr>
            <w:rStyle w:val="ae"/>
            <w:noProof/>
            <w:lang w:val="ru-RU"/>
          </w:rPr>
          <w:t>проблемных</w:t>
        </w:r>
        <w:r w:rsidRPr="000568BC">
          <w:rPr>
            <w:rStyle w:val="ae"/>
            <w:noProof/>
          </w:rPr>
          <w:t xml:space="preserve"> </w:t>
        </w:r>
        <w:r w:rsidRPr="000568BC">
          <w:rPr>
            <w:rStyle w:val="ae"/>
            <w:noProof/>
            <w:lang w:val="ru-RU"/>
          </w:rPr>
          <w:t>подключений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89015F4" w14:textId="268AAFC2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97" w:history="1">
        <w:r w:rsidRPr="000568BC">
          <w:rPr>
            <w:rStyle w:val="ae"/>
            <w:noProof/>
          </w:rPr>
          <w:t>Рис. 31 – Show System with QSYS Interconnect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AA6F5FA" w14:textId="48748937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98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>32</w:t>
        </w:r>
        <w:r w:rsidRPr="000568BC">
          <w:rPr>
            <w:rStyle w:val="ae"/>
            <w:noProof/>
            <w:lang w:val="ru-RU"/>
          </w:rPr>
          <w:t xml:space="preserve"> – </w:t>
        </w:r>
        <w:r w:rsidRPr="000568BC">
          <w:rPr>
            <w:rStyle w:val="ae"/>
            <w:noProof/>
          </w:rPr>
          <w:t>Schematic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37447A" w14:textId="3E65C5AF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099" w:history="1">
        <w:r w:rsidRPr="000568BC">
          <w:rPr>
            <w:rStyle w:val="ae"/>
            <w:noProof/>
            <w:lang w:val="ru-RU"/>
          </w:rPr>
          <w:t xml:space="preserve">Рис. 33 – Предустановки окна </w:t>
        </w:r>
        <w:r w:rsidRPr="000568BC">
          <w:rPr>
            <w:rStyle w:val="ae"/>
            <w:noProof/>
          </w:rPr>
          <w:t>Genreration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4AA8D3" w14:textId="728706AA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00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>34</w:t>
        </w:r>
        <w:r w:rsidRPr="000568BC">
          <w:rPr>
            <w:rStyle w:val="ae"/>
            <w:noProof/>
            <w:lang w:val="ru-RU"/>
          </w:rPr>
          <w:t xml:space="preserve"> – Проверка успешности генерации </w:t>
        </w:r>
        <w:r w:rsidRPr="000568BC">
          <w:rPr>
            <w:rStyle w:val="ae"/>
            <w:noProof/>
          </w:rPr>
          <w:t>HDL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43BA2CF" w14:textId="2B00C8C7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01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>35</w:t>
        </w:r>
        <w:r w:rsidRPr="000568BC">
          <w:rPr>
            <w:rStyle w:val="ae"/>
            <w:noProof/>
            <w:lang w:val="ru-RU"/>
          </w:rPr>
          <w:t xml:space="preserve"> – Подключение файлов к проекту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E1B84A" w14:textId="242FA558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02" w:history="1">
        <w:r w:rsidRPr="000568BC">
          <w:rPr>
            <w:rStyle w:val="ae"/>
            <w:noProof/>
            <w:lang w:val="ru-RU"/>
          </w:rPr>
          <w:t xml:space="preserve">Рис. 36 – Синтаксис файла </w:t>
        </w:r>
        <w:r w:rsidRPr="000568BC">
          <w:rPr>
            <w:rStyle w:val="ae"/>
            <w:noProof/>
          </w:rPr>
          <w:t>lab</w:t>
        </w:r>
        <w:r w:rsidRPr="000568BC">
          <w:rPr>
            <w:rStyle w:val="ae"/>
            <w:noProof/>
            <w:lang w:val="ru-RU"/>
          </w:rPr>
          <w:t>_</w:t>
        </w:r>
        <w:r w:rsidRPr="000568BC">
          <w:rPr>
            <w:rStyle w:val="ae"/>
            <w:noProof/>
          </w:rPr>
          <w:t>PD</w:t>
        </w:r>
        <w:r w:rsidRPr="000568BC">
          <w:rPr>
            <w:rStyle w:val="ae"/>
            <w:noProof/>
            <w:lang w:val="ru-RU"/>
          </w:rPr>
          <w:t>4_</w:t>
        </w:r>
        <w:r w:rsidRPr="000568BC">
          <w:rPr>
            <w:rStyle w:val="ae"/>
            <w:noProof/>
          </w:rPr>
          <w:t>top</w:t>
        </w:r>
        <w:r w:rsidRPr="000568BC">
          <w:rPr>
            <w:rStyle w:val="ae"/>
            <w:noProof/>
            <w:lang w:val="ru-RU"/>
          </w:rPr>
          <w:t>.</w:t>
        </w:r>
        <w:r w:rsidRPr="000568BC">
          <w:rPr>
            <w:rStyle w:val="ae"/>
            <w:noProof/>
          </w:rPr>
          <w:t>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467C79A" w14:textId="637F6E3E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03" w:history="1">
        <w:r w:rsidRPr="000568BC">
          <w:rPr>
            <w:rStyle w:val="ae"/>
            <w:noProof/>
            <w:lang w:val="ru-RU"/>
          </w:rPr>
          <w:t xml:space="preserve">Рис. 37 – Схема проекта в </w:t>
        </w:r>
        <w:r w:rsidRPr="000568BC">
          <w:rPr>
            <w:rStyle w:val="ae"/>
            <w:noProof/>
          </w:rPr>
          <w:t>RTL</w:t>
        </w:r>
        <w:r w:rsidRPr="000568BC">
          <w:rPr>
            <w:rStyle w:val="ae"/>
            <w:noProof/>
            <w:lang w:val="ru-RU"/>
          </w:rPr>
          <w:t xml:space="preserve"> </w:t>
        </w:r>
        <w:r w:rsidRPr="000568BC">
          <w:rPr>
            <w:rStyle w:val="ae"/>
            <w:noProof/>
          </w:rPr>
          <w:t>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6114D1" w14:textId="5CE55D28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04" w:history="1">
        <w:r w:rsidRPr="000568BC">
          <w:rPr>
            <w:rStyle w:val="ae"/>
            <w:noProof/>
            <w:lang w:val="ru-RU"/>
          </w:rPr>
          <w:t>Рис</w:t>
        </w:r>
        <w:r w:rsidRPr="000568BC">
          <w:rPr>
            <w:rStyle w:val="ae"/>
            <w:noProof/>
          </w:rPr>
          <w:t xml:space="preserve">. 38 – </w:t>
        </w:r>
        <w:r w:rsidRPr="000568BC">
          <w:rPr>
            <w:rStyle w:val="ae"/>
            <w:noProof/>
            <w:lang w:val="ru-RU"/>
          </w:rPr>
          <w:t>Тестовый</w:t>
        </w:r>
        <w:r w:rsidRPr="000568BC">
          <w:rPr>
            <w:rStyle w:val="ae"/>
            <w:noProof/>
          </w:rPr>
          <w:t xml:space="preserve"> </w:t>
        </w:r>
        <w:r w:rsidRPr="000568BC">
          <w:rPr>
            <w:rStyle w:val="ae"/>
            <w:noProof/>
            <w:lang w:val="ru-RU"/>
          </w:rPr>
          <w:t>файл</w:t>
        </w:r>
        <w:r w:rsidRPr="000568BC">
          <w:rPr>
            <w:rStyle w:val="ae"/>
            <w:noProof/>
          </w:rPr>
          <w:t xml:space="preserve"> tb_ lab_PD4_top.sv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36886C4" w14:textId="0E6033AF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05" w:history="1">
        <w:r w:rsidRPr="000568BC">
          <w:rPr>
            <w:rStyle w:val="ae"/>
            <w:noProof/>
            <w:lang w:val="ru-RU"/>
          </w:rPr>
          <w:t>Рис</w:t>
        </w:r>
        <w:r w:rsidRPr="000568BC">
          <w:rPr>
            <w:rStyle w:val="ae"/>
            <w:noProof/>
          </w:rPr>
          <w:t xml:space="preserve">. 39 – </w:t>
        </w:r>
        <w:r w:rsidRPr="000568BC">
          <w:rPr>
            <w:rStyle w:val="ae"/>
            <w:noProof/>
            <w:lang w:val="ru-RU"/>
          </w:rPr>
          <w:t>Тестовый</w:t>
        </w:r>
        <w:r w:rsidRPr="000568BC">
          <w:rPr>
            <w:rStyle w:val="ae"/>
            <w:noProof/>
          </w:rPr>
          <w:t xml:space="preserve"> </w:t>
        </w:r>
        <w:r w:rsidRPr="000568BC">
          <w:rPr>
            <w:rStyle w:val="ae"/>
            <w:noProof/>
            <w:lang w:val="ru-RU"/>
          </w:rPr>
          <w:t>файл</w:t>
        </w:r>
        <w:r w:rsidRPr="000568BC">
          <w:rPr>
            <w:rStyle w:val="ae"/>
            <w:noProof/>
          </w:rPr>
          <w:t xml:space="preserve"> tb_lab_PD2_top.sv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C06FC53" w14:textId="16AAE00C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06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>40</w:t>
        </w:r>
        <w:r w:rsidRPr="000568BC">
          <w:rPr>
            <w:rStyle w:val="ae"/>
            <w:noProof/>
            <w:lang w:val="ru-RU"/>
          </w:rPr>
          <w:t xml:space="preserve"> – Моделирование проекта средствами </w:t>
        </w:r>
        <w:r w:rsidRPr="000568BC">
          <w:rPr>
            <w:rStyle w:val="ae"/>
            <w:noProof/>
          </w:rPr>
          <w:t>ModelSim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30ABDF0" w14:textId="47D3C8B3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07" w:history="1">
        <w:r w:rsidRPr="000568BC">
          <w:rPr>
            <w:rStyle w:val="ae"/>
            <w:noProof/>
            <w:lang w:val="ru-RU"/>
          </w:rPr>
          <w:t>Рис. 41 – Изменённый тестовый файл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E258C75" w14:textId="0553AA1F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08" w:history="1">
        <w:r w:rsidRPr="000568BC">
          <w:rPr>
            <w:rStyle w:val="ae"/>
            <w:noProof/>
            <w:lang w:val="ru-RU"/>
          </w:rPr>
          <w:t xml:space="preserve">Рис. 42 – Моделирование проекта средствами </w:t>
        </w:r>
        <w:r w:rsidRPr="000568BC">
          <w:rPr>
            <w:rStyle w:val="ae"/>
            <w:noProof/>
          </w:rPr>
          <w:t>ModelSim</w:t>
        </w:r>
        <w:r w:rsidRPr="000568BC">
          <w:rPr>
            <w:rStyle w:val="ae"/>
            <w:noProof/>
            <w:lang w:val="ru-RU"/>
          </w:rPr>
          <w:t xml:space="preserve"> (все значения)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18A507B" w14:textId="6A4BDFFB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09" w:history="1">
        <w:r w:rsidRPr="000568BC">
          <w:rPr>
            <w:rStyle w:val="ae"/>
            <w:noProof/>
            <w:lang w:val="ru-RU"/>
          </w:rPr>
          <w:t>Рис. 43 – Файл для отладки модуля верхнего уровня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23E286B" w14:textId="0DA5E6A9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10" w:history="1">
        <w:r w:rsidRPr="000568BC">
          <w:rPr>
            <w:rStyle w:val="ae"/>
            <w:noProof/>
            <w:lang w:val="ru-RU"/>
          </w:rPr>
          <w:t xml:space="preserve">Рис. 44 – Схема проекта с добавлением </w:t>
        </w:r>
        <w:r w:rsidRPr="000568BC">
          <w:rPr>
            <w:rStyle w:val="ae"/>
            <w:noProof/>
          </w:rPr>
          <w:t>SP</w:t>
        </w:r>
        <w:r w:rsidRPr="000568BC">
          <w:rPr>
            <w:rStyle w:val="ae"/>
            <w:noProof/>
            <w:lang w:val="ru-RU"/>
          </w:rPr>
          <w:t>_</w:t>
        </w:r>
        <w:r w:rsidRPr="000568BC">
          <w:rPr>
            <w:rStyle w:val="ae"/>
            <w:noProof/>
          </w:rPr>
          <w:t>unit</w:t>
        </w:r>
        <w:r w:rsidRPr="000568BC">
          <w:rPr>
            <w:rStyle w:val="ae"/>
            <w:noProof/>
            <w:lang w:val="ru-RU"/>
          </w:rPr>
          <w:t xml:space="preserve"> в </w:t>
        </w:r>
        <w:r w:rsidRPr="000568BC">
          <w:rPr>
            <w:rStyle w:val="ae"/>
            <w:noProof/>
          </w:rPr>
          <w:t>RTL</w:t>
        </w:r>
        <w:r w:rsidRPr="000568BC">
          <w:rPr>
            <w:rStyle w:val="ae"/>
            <w:noProof/>
            <w:lang w:val="ru-RU"/>
          </w:rPr>
          <w:t xml:space="preserve"> </w:t>
        </w:r>
        <w:r w:rsidRPr="000568BC">
          <w:rPr>
            <w:rStyle w:val="ae"/>
            <w:noProof/>
          </w:rPr>
          <w:t>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5A17162" w14:textId="7941A6AD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11" w:history="1">
        <w:r w:rsidRPr="000568BC">
          <w:rPr>
            <w:rStyle w:val="ae"/>
            <w:noProof/>
            <w:lang w:val="ru-RU"/>
          </w:rPr>
          <w:t>Рис. 45 – Сигналы логического анализатора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D8779C7" w14:textId="0877A432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12" w:history="1">
        <w:r w:rsidRPr="000568BC">
          <w:rPr>
            <w:rStyle w:val="ae"/>
            <w:noProof/>
            <w:lang w:val="ru-RU"/>
          </w:rPr>
          <w:t xml:space="preserve">Рис. 46 – Настройка окна </w:t>
        </w:r>
        <w:r w:rsidRPr="000568BC">
          <w:rPr>
            <w:rStyle w:val="ae"/>
            <w:noProof/>
          </w:rPr>
          <w:t>Signal</w:t>
        </w:r>
        <w:r w:rsidRPr="000568BC">
          <w:rPr>
            <w:rStyle w:val="ae"/>
            <w:noProof/>
            <w:lang w:val="ru-RU"/>
          </w:rPr>
          <w:t xml:space="preserve"> </w:t>
        </w:r>
        <w:r w:rsidRPr="000568BC">
          <w:rPr>
            <w:rStyle w:val="ae"/>
            <w:noProof/>
          </w:rPr>
          <w:t>Tap</w:t>
        </w:r>
        <w:r w:rsidRPr="000568BC">
          <w:rPr>
            <w:rStyle w:val="ae"/>
            <w:noProof/>
            <w:lang w:val="ru-RU"/>
          </w:rPr>
          <w:t xml:space="preserve"> </w:t>
        </w:r>
        <w:r w:rsidRPr="000568BC">
          <w:rPr>
            <w:rStyle w:val="ae"/>
            <w:noProof/>
          </w:rPr>
          <w:t>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157C032" w14:textId="7BCB8FD9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13" w:history="1">
        <w:r w:rsidRPr="000568BC">
          <w:rPr>
            <w:rStyle w:val="ae"/>
            <w:noProof/>
            <w:lang w:val="ru-RU"/>
          </w:rPr>
          <w:t>Рис. 47 – Временные характеристики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E74E175" w14:textId="047069BB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14" w:history="1">
        <w:r w:rsidRPr="000568BC">
          <w:rPr>
            <w:rStyle w:val="ae"/>
            <w:noProof/>
            <w:lang w:val="ru-RU"/>
          </w:rPr>
          <w:t xml:space="preserve">Рис. </w:t>
        </w:r>
        <w:r w:rsidRPr="000568BC">
          <w:rPr>
            <w:rStyle w:val="ae"/>
            <w:noProof/>
          </w:rPr>
          <w:t xml:space="preserve">48 – </w:t>
        </w:r>
        <w:r w:rsidRPr="000568BC">
          <w:rPr>
            <w:rStyle w:val="ae"/>
            <w:noProof/>
            <w:lang w:val="ru-RU"/>
          </w:rPr>
          <w:t>Настройка</w:t>
        </w:r>
        <w:r w:rsidRPr="000568BC">
          <w:rPr>
            <w:rStyle w:val="ae"/>
            <w:noProof/>
          </w:rPr>
          <w:t xml:space="preserve"> </w:t>
        </w:r>
        <w:r w:rsidRPr="000568BC">
          <w:rPr>
            <w:rStyle w:val="ae"/>
            <w:noProof/>
            <w:lang w:val="ru-RU"/>
          </w:rPr>
          <w:t>окна</w:t>
        </w:r>
        <w:r w:rsidRPr="000568BC">
          <w:rPr>
            <w:rStyle w:val="ae"/>
            <w:noProof/>
          </w:rPr>
          <w:t xml:space="preserve"> In-System Sources and Probe Editor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4FA0E30" w14:textId="6C4AFA86" w:rsidR="00E05413" w:rsidRDefault="00E05413" w:rsidP="00E05413">
      <w:pPr>
        <w:pStyle w:val="af"/>
        <w:tabs>
          <w:tab w:val="right" w:leader="dot" w:pos="9345"/>
        </w:tabs>
        <w:ind w:firstLine="0"/>
        <w:rPr>
          <w:rFonts w:asciiTheme="minorHAnsi" w:hAnsiTheme="minorHAnsi" w:cstheme="minorBidi"/>
          <w:noProof/>
          <w:color w:val="auto"/>
          <w:kern w:val="2"/>
          <w:lang w:val="ru-RU"/>
        </w:rPr>
      </w:pPr>
      <w:hyperlink w:anchor="_Toc163052115" w:history="1">
        <w:r w:rsidRPr="000568BC">
          <w:rPr>
            <w:rStyle w:val="ae"/>
            <w:noProof/>
            <w:lang w:val="ru-RU"/>
          </w:rPr>
          <w:t xml:space="preserve">Рис. 49 – Результат </w:t>
        </w:r>
        <w:r w:rsidRPr="000568BC">
          <w:rPr>
            <w:rStyle w:val="ae"/>
            <w:noProof/>
          </w:rPr>
          <w:t>SignalTap</w:t>
        </w:r>
        <w:r w:rsidRPr="000568BC">
          <w:rPr>
            <w:rStyle w:val="ae"/>
            <w:noProof/>
            <w:lang w:val="ru-RU"/>
          </w:rPr>
          <w:t xml:space="preserve"> </w:t>
        </w:r>
        <w:r w:rsidRPr="000568BC">
          <w:rPr>
            <w:rStyle w:val="ae"/>
            <w:noProof/>
          </w:rPr>
          <w:t>II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_Toc163052115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7D258DB" w14:textId="07FF0DC3" w:rsidR="00386043" w:rsidRDefault="00386043" w:rsidP="00386043">
      <w:pPr>
        <w:spacing w:after="160" w:line="259" w:lineRule="auto"/>
        <w:ind w:firstLine="0"/>
        <w:jc w:val="left"/>
        <w:rPr>
          <w:rFonts w:eastAsia="NSimSun"/>
          <w:sz w:val="28"/>
        </w:rPr>
      </w:pPr>
      <w:r>
        <w:fldChar w:fldCharType="end"/>
      </w:r>
      <w:r>
        <w:br w:type="page"/>
      </w:r>
    </w:p>
    <w:p w14:paraId="1BA7A366" w14:textId="208DED35" w:rsidR="00386043" w:rsidRPr="00386043" w:rsidRDefault="00386043" w:rsidP="00EA3537">
      <w:pPr>
        <w:pStyle w:val="1"/>
        <w:rPr>
          <w:lang w:val="ru-RU"/>
        </w:rPr>
      </w:pPr>
      <w:bookmarkStart w:id="0" w:name="_Toc163052034"/>
      <w:r w:rsidRPr="00386043">
        <w:rPr>
          <w:lang w:val="ru-RU"/>
        </w:rPr>
        <w:lastRenderedPageBreak/>
        <w:t>Задание</w:t>
      </w:r>
      <w:bookmarkEnd w:id="0"/>
    </w:p>
    <w:p w14:paraId="0E709AF2" w14:textId="71E9A0C2" w:rsidR="00FE0FCB" w:rsidRPr="00386043" w:rsidRDefault="002E6B72" w:rsidP="00280658">
      <w:pPr>
        <w:rPr>
          <w:lang w:val="ru-RU"/>
        </w:rPr>
      </w:pPr>
      <w:r w:rsidRPr="00386043">
        <w:rPr>
          <w:lang w:val="ru-RU"/>
        </w:rPr>
        <w:t xml:space="preserve">Средствами </w:t>
      </w:r>
      <w:r>
        <w:t>Platform</w:t>
      </w:r>
      <w:r w:rsidRPr="00386043">
        <w:rPr>
          <w:lang w:val="ru-RU"/>
        </w:rPr>
        <w:t xml:space="preserve"> </w:t>
      </w:r>
      <w:r>
        <w:t>Designer</w:t>
      </w:r>
      <w:r w:rsidRPr="00386043">
        <w:rPr>
          <w:lang w:val="ru-RU"/>
        </w:rPr>
        <w:t xml:space="preserve"> с</w:t>
      </w:r>
      <w:r w:rsidR="00FE0FCB" w:rsidRPr="00386043">
        <w:rPr>
          <w:lang w:val="ru-RU"/>
        </w:rPr>
        <w:t>оздать структуру проекта, представленную на рисунке ниже:</w:t>
      </w:r>
    </w:p>
    <w:p w14:paraId="1968C0C1" w14:textId="475126AA" w:rsidR="00C115CB" w:rsidRDefault="00BF36B4" w:rsidP="001643DA">
      <w:pPr>
        <w:pStyle w:val="a4"/>
      </w:pPr>
      <w:r w:rsidRPr="00BF36B4">
        <w:drawing>
          <wp:inline distT="0" distB="0" distL="0" distR="0" wp14:anchorId="0F451C5B" wp14:editId="0237DC1B">
            <wp:extent cx="3663950" cy="3788219"/>
            <wp:effectExtent l="0" t="0" r="0" b="3175"/>
            <wp:docPr id="1753755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55715" name=""/>
                    <pic:cNvPicPr/>
                  </pic:nvPicPr>
                  <pic:blipFill rotWithShape="1">
                    <a:blip r:embed="rId8"/>
                    <a:srcRect r="2298"/>
                    <a:stretch/>
                  </pic:blipFill>
                  <pic:spPr bwMode="auto">
                    <a:xfrm>
                      <a:off x="0" y="0"/>
                      <a:ext cx="3671889" cy="379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B658A" w14:textId="358BC120" w:rsidR="00FE0FCB" w:rsidRDefault="00C115CB" w:rsidP="001643DA">
      <w:pPr>
        <w:pStyle w:val="a4"/>
        <w:rPr>
          <w:lang w:val="ru-RU"/>
        </w:rPr>
      </w:pPr>
      <w:bookmarkStart w:id="1" w:name="_Toc161170177"/>
      <w:bookmarkStart w:id="2" w:name="_Ref162961301"/>
      <w:bookmarkStart w:id="3" w:name="_Toc163052067"/>
      <w:r w:rsidRPr="00411608">
        <w:rPr>
          <w:lang w:val="ru-RU"/>
        </w:rPr>
        <w:t xml:space="preserve">Рис. </w:t>
      </w:r>
      <w:r>
        <w:fldChar w:fldCharType="begin"/>
      </w:r>
      <w:r w:rsidRPr="00411608">
        <w:rPr>
          <w:lang w:val="ru-RU"/>
        </w:rPr>
        <w:instrText xml:space="preserve"> </w:instrText>
      </w:r>
      <w:r>
        <w:instrText>SEQ</w:instrText>
      </w:r>
      <w:r w:rsidRPr="00411608">
        <w:rPr>
          <w:lang w:val="ru-RU"/>
        </w:rPr>
        <w:instrText xml:space="preserve"> Рис. \* </w:instrText>
      </w:r>
      <w:r>
        <w:instrText>ARABIC</w:instrText>
      </w:r>
      <w:r w:rsidRPr="00411608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1</w:t>
      </w:r>
      <w:r>
        <w:rPr>
          <w:noProof/>
        </w:rPr>
        <w:fldChar w:fldCharType="end"/>
      </w:r>
      <w:bookmarkEnd w:id="2"/>
      <w:r w:rsidRPr="00C94A49">
        <w:rPr>
          <w:lang w:val="ru-RU"/>
        </w:rPr>
        <w:t xml:space="preserve"> – Структура проекта</w:t>
      </w:r>
      <w:bookmarkEnd w:id="1"/>
      <w:bookmarkEnd w:id="3"/>
    </w:p>
    <w:p w14:paraId="5851C4DD" w14:textId="2BD6632D" w:rsidR="00345B80" w:rsidRPr="00361195" w:rsidRDefault="00361195" w:rsidP="00361195">
      <w:pPr>
        <w:rPr>
          <w:lang w:val="ru-RU"/>
        </w:rPr>
      </w:pPr>
      <w:r w:rsidRPr="00361195">
        <w:rPr>
          <w:lang w:val="ru-RU"/>
        </w:rPr>
        <w:t xml:space="preserve">Устройство, которое содержит </w:t>
      </w:r>
      <w:r w:rsidRPr="00361195">
        <w:t>master</w:t>
      </w:r>
      <w:r w:rsidRPr="00361195">
        <w:rPr>
          <w:lang w:val="ru-RU"/>
        </w:rPr>
        <w:t xml:space="preserve"> и 3 </w:t>
      </w:r>
      <w:r w:rsidRPr="00361195">
        <w:t>slave</w:t>
      </w:r>
      <w:r w:rsidRPr="00361195">
        <w:rPr>
          <w:lang w:val="ru-RU"/>
        </w:rPr>
        <w:t xml:space="preserve">: 2 модуля </w:t>
      </w:r>
      <w:r w:rsidRPr="00361195">
        <w:t>my</w:t>
      </w:r>
      <w:r w:rsidRPr="00361195">
        <w:rPr>
          <w:lang w:val="ru-RU"/>
        </w:rPr>
        <w:t>_</w:t>
      </w:r>
      <w:r w:rsidRPr="00361195">
        <w:t>slave</w:t>
      </w:r>
      <w:r w:rsidRPr="00361195">
        <w:rPr>
          <w:lang w:val="ru-RU"/>
        </w:rPr>
        <w:t xml:space="preserve"> и 1 модуль </w:t>
      </w:r>
      <w:r w:rsidRPr="00361195">
        <w:t>my</w:t>
      </w:r>
      <w:r w:rsidRPr="00361195">
        <w:rPr>
          <w:lang w:val="ru-RU"/>
        </w:rPr>
        <w:t>_</w:t>
      </w:r>
      <w:proofErr w:type="spellStart"/>
      <w:r w:rsidRPr="00361195">
        <w:t>Dslave</w:t>
      </w:r>
      <w:proofErr w:type="spellEnd"/>
      <w:r w:rsidRPr="00361195">
        <w:rPr>
          <w:lang w:val="ru-RU"/>
        </w:rPr>
        <w:t xml:space="preserve"> (</w:t>
      </w:r>
      <w:r w:rsidRPr="00361195">
        <w:t>default</w:t>
      </w:r>
      <w:r w:rsidRPr="00361195">
        <w:rPr>
          <w:lang w:val="ru-RU"/>
        </w:rPr>
        <w:t xml:space="preserve"> </w:t>
      </w:r>
      <w:r w:rsidRPr="00361195">
        <w:t>slave</w:t>
      </w:r>
      <w:r w:rsidRPr="00361195">
        <w:rPr>
          <w:lang w:val="ru-RU"/>
        </w:rPr>
        <w:t>)</w:t>
      </w:r>
    </w:p>
    <w:p w14:paraId="4D468255" w14:textId="1890187A" w:rsidR="00EA3537" w:rsidRPr="00361195" w:rsidRDefault="00361195" w:rsidP="00361195">
      <w:pPr>
        <w:rPr>
          <w:lang w:val="ru-RU"/>
        </w:rPr>
      </w:pPr>
      <w:r>
        <w:t>Master</w:t>
      </w:r>
      <w:r w:rsidRPr="00361195">
        <w:rPr>
          <w:lang w:val="ru-RU"/>
        </w:rPr>
        <w:t xml:space="preserve"> </w:t>
      </w:r>
      <w:r>
        <w:rPr>
          <w:lang w:val="ru-RU"/>
        </w:rPr>
        <w:t xml:space="preserve">получает некоторые данные через </w:t>
      </w:r>
      <w:r>
        <w:t>Conduit</w:t>
      </w:r>
      <w:r>
        <w:rPr>
          <w:lang w:val="ru-RU"/>
        </w:rPr>
        <w:t xml:space="preserve">, через 8-разрядный интерфейс мастер осуществляет адресный доступ к одному из </w:t>
      </w:r>
      <w:r>
        <w:t>slave</w:t>
      </w:r>
      <w:r w:rsidRPr="00361195">
        <w:rPr>
          <w:lang w:val="ru-RU"/>
        </w:rPr>
        <w:t>’</w:t>
      </w:r>
      <w:proofErr w:type="spellStart"/>
      <w:r>
        <w:rPr>
          <w:lang w:val="ru-RU"/>
        </w:rPr>
        <w:t>ов</w:t>
      </w:r>
      <w:proofErr w:type="spellEnd"/>
      <w:r>
        <w:rPr>
          <w:lang w:val="ru-RU"/>
        </w:rPr>
        <w:t xml:space="preserve">, настраивает соответственно </w:t>
      </w:r>
      <w:r>
        <w:t>slave</w:t>
      </w:r>
      <w:r w:rsidRPr="00361195">
        <w:rPr>
          <w:lang w:val="ru-RU"/>
        </w:rPr>
        <w:t>’</w:t>
      </w:r>
      <w:r>
        <w:t>s</w:t>
      </w:r>
      <w:r>
        <w:rPr>
          <w:lang w:val="ru-RU"/>
        </w:rPr>
        <w:t xml:space="preserve">, либо что-то в них записывает, каждый из </w:t>
      </w:r>
      <w:r>
        <w:t>slave</w:t>
      </w:r>
      <w:r w:rsidRPr="00361195">
        <w:rPr>
          <w:lang w:val="ru-RU"/>
        </w:rPr>
        <w:t>’</w:t>
      </w:r>
      <w:proofErr w:type="spellStart"/>
      <w:r>
        <w:rPr>
          <w:lang w:val="ru-RU"/>
        </w:rPr>
        <w:t>ов</w:t>
      </w:r>
      <w:proofErr w:type="spellEnd"/>
      <w:r w:rsidRPr="00361195">
        <w:rPr>
          <w:lang w:val="ru-RU"/>
        </w:rPr>
        <w:t xml:space="preserve"> </w:t>
      </w:r>
      <w:r>
        <w:rPr>
          <w:lang w:val="ru-RU"/>
        </w:rPr>
        <w:t xml:space="preserve">имеет в себе </w:t>
      </w:r>
      <w:r>
        <w:t>Conduit</w:t>
      </w:r>
      <w:r>
        <w:rPr>
          <w:lang w:val="ru-RU"/>
        </w:rPr>
        <w:t xml:space="preserve">, который помогает посмотреть на выводе </w:t>
      </w:r>
      <w:r>
        <w:t>slave</w:t>
      </w:r>
      <w:r w:rsidRPr="00361195">
        <w:rPr>
          <w:lang w:val="ru-RU"/>
        </w:rPr>
        <w:t>’</w:t>
      </w:r>
      <w:r>
        <w:rPr>
          <w:lang w:val="ru-RU"/>
        </w:rPr>
        <w:t>а то, что мы туда записали из мастера.</w:t>
      </w:r>
    </w:p>
    <w:p w14:paraId="62CCF25B" w14:textId="77777777" w:rsidR="00EA3537" w:rsidRDefault="00EA3537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93A01F7" w14:textId="79FEB681" w:rsidR="00FE5664" w:rsidRDefault="00FE5664" w:rsidP="00EA3537">
      <w:pPr>
        <w:pStyle w:val="1"/>
        <w:rPr>
          <w:lang w:val="ru-RU"/>
        </w:rPr>
      </w:pPr>
      <w:bookmarkStart w:id="4" w:name="_Toc161170158"/>
      <w:bookmarkStart w:id="5" w:name="_Toc163052035"/>
      <w:proofErr w:type="spellStart"/>
      <w:r>
        <w:lastRenderedPageBreak/>
        <w:t>Ход</w:t>
      </w:r>
      <w:proofErr w:type="spellEnd"/>
      <w:r>
        <w:t xml:space="preserve"> </w:t>
      </w:r>
      <w:proofErr w:type="spellStart"/>
      <w:r>
        <w:t>работы</w:t>
      </w:r>
      <w:bookmarkEnd w:id="4"/>
      <w:bookmarkEnd w:id="5"/>
      <w:proofErr w:type="spellEnd"/>
    </w:p>
    <w:p w14:paraId="2D9C54D4" w14:textId="57047428" w:rsidR="00BF36B4" w:rsidRDefault="00BF36B4" w:rsidP="009E11FC">
      <w:pPr>
        <w:pStyle w:val="2"/>
      </w:pPr>
      <w:bookmarkStart w:id="6" w:name="_Toc163052036"/>
      <w:r>
        <w:rPr>
          <w:lang w:val="ru-RU"/>
        </w:rPr>
        <w:t>Создание описания модулей</w:t>
      </w:r>
      <w:bookmarkEnd w:id="6"/>
    </w:p>
    <w:p w14:paraId="418B545E" w14:textId="72998F5B" w:rsidR="00BF36B4" w:rsidRPr="00BF36B4" w:rsidRDefault="00BF36B4" w:rsidP="00BF36B4">
      <w:pPr>
        <w:rPr>
          <w:lang w:val="ru-RU"/>
        </w:rPr>
      </w:pPr>
      <w:r>
        <w:rPr>
          <w:lang w:val="ru-RU"/>
        </w:rPr>
        <w:t xml:space="preserve">Согласно структуре системы, представленной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_Ref162961301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411608">
        <w:rPr>
          <w:lang w:val="ru-RU"/>
        </w:rPr>
        <w:t>Р</w:t>
      </w:r>
      <w:r w:rsidRPr="00411608">
        <w:rPr>
          <w:lang w:val="ru-RU"/>
        </w:rPr>
        <w:t>и</w:t>
      </w:r>
      <w:r w:rsidRPr="00411608">
        <w:rPr>
          <w:lang w:val="ru-RU"/>
        </w:rPr>
        <w:t xml:space="preserve">с. </w:t>
      </w:r>
      <w:r w:rsidRPr="00411608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, создадим описания модулей </w:t>
      </w:r>
      <w:r>
        <w:t>my</w:t>
      </w:r>
      <w:r w:rsidRPr="00BF36B4">
        <w:rPr>
          <w:lang w:val="ru-RU"/>
        </w:rPr>
        <w:t>_</w:t>
      </w:r>
      <w:r>
        <w:t>master</w:t>
      </w:r>
      <w:r w:rsidRPr="00BF36B4">
        <w:rPr>
          <w:lang w:val="ru-RU"/>
        </w:rPr>
        <w:t xml:space="preserve">, </w:t>
      </w:r>
      <w:r>
        <w:t>my</w:t>
      </w:r>
      <w:r w:rsidRPr="00BF36B4">
        <w:rPr>
          <w:lang w:val="ru-RU"/>
        </w:rPr>
        <w:t>_</w:t>
      </w:r>
      <w:r>
        <w:t>slave</w:t>
      </w:r>
      <w:r w:rsidRPr="00BF36B4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my</w:t>
      </w:r>
      <w:r w:rsidRPr="00BF36B4">
        <w:rPr>
          <w:lang w:val="ru-RU"/>
        </w:rPr>
        <w:t>_</w:t>
      </w:r>
      <w:proofErr w:type="spellStart"/>
      <w:r>
        <w:t>Dsalve</w:t>
      </w:r>
      <w:proofErr w:type="spellEnd"/>
      <w:r w:rsidRPr="00BF36B4">
        <w:rPr>
          <w:lang w:val="ru-RU"/>
        </w:rPr>
        <w:t>:</w:t>
      </w:r>
    </w:p>
    <w:p w14:paraId="0B0111E6" w14:textId="4318497F" w:rsidR="00BF36B4" w:rsidRDefault="00BF36B4" w:rsidP="00BF36B4">
      <w:pPr>
        <w:pStyle w:val="3"/>
        <w:rPr>
          <w:lang w:val="ru-RU"/>
        </w:rPr>
      </w:pPr>
      <w:bookmarkStart w:id="7" w:name="_Toc163052037"/>
      <w:r>
        <w:rPr>
          <w:lang w:val="ru-RU"/>
        </w:rPr>
        <w:t xml:space="preserve">Создание модуля </w:t>
      </w:r>
      <w:r>
        <w:t>my</w:t>
      </w:r>
      <w:r w:rsidRPr="00BF36B4">
        <w:rPr>
          <w:lang w:val="ru-RU"/>
        </w:rPr>
        <w:t>_</w:t>
      </w:r>
      <w:r>
        <w:t>master</w:t>
      </w:r>
      <w:bookmarkEnd w:id="7"/>
    </w:p>
    <w:p w14:paraId="3D94BA8C" w14:textId="0F16C32B" w:rsidR="00BF36B4" w:rsidRDefault="00CA756B" w:rsidP="00BF36B4">
      <w:pPr>
        <w:pStyle w:val="a4"/>
      </w:pPr>
      <w:r w:rsidRPr="00CA756B">
        <w:drawing>
          <wp:inline distT="0" distB="0" distL="0" distR="0" wp14:anchorId="774A02B0" wp14:editId="11CF4593">
            <wp:extent cx="3980329" cy="7036327"/>
            <wp:effectExtent l="0" t="0" r="1270" b="0"/>
            <wp:docPr id="1523435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353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8447" cy="706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15B0" w14:textId="77C4C586" w:rsidR="00BF36B4" w:rsidRPr="00CA756B" w:rsidRDefault="00BF36B4" w:rsidP="00BF36B4">
      <w:pPr>
        <w:pStyle w:val="a4"/>
      </w:pPr>
      <w:bookmarkStart w:id="8" w:name="_Toc163052068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A08">
        <w:rPr>
          <w:noProof/>
        </w:rPr>
        <w:t>2</w:t>
      </w:r>
      <w:r>
        <w:fldChar w:fldCharType="end"/>
      </w:r>
      <w:r w:rsidRPr="001F7DEB">
        <w:t xml:space="preserve"> – </w:t>
      </w:r>
      <w:r>
        <w:rPr>
          <w:lang w:val="ru-RU"/>
        </w:rPr>
        <w:t>Модуль</w:t>
      </w:r>
      <w:r w:rsidRPr="001F7DEB">
        <w:t xml:space="preserve"> </w:t>
      </w:r>
      <w:proofErr w:type="spellStart"/>
      <w:r>
        <w:t>my_master</w:t>
      </w:r>
      <w:bookmarkEnd w:id="8"/>
      <w:proofErr w:type="spellEnd"/>
    </w:p>
    <w:p w14:paraId="39F8F067" w14:textId="77777777" w:rsidR="00223ECA" w:rsidRPr="00CA756B" w:rsidRDefault="00223ECA" w:rsidP="00223ECA"/>
    <w:p w14:paraId="2666DA45" w14:textId="10A54B47" w:rsidR="00596E3B" w:rsidRPr="00596E3B" w:rsidRDefault="00596E3B" w:rsidP="00596E3B">
      <w:pPr>
        <w:rPr>
          <w:lang w:val="ru-RU"/>
        </w:rPr>
      </w:pPr>
      <w:r w:rsidRPr="00596E3B">
        <w:rPr>
          <w:lang w:val="ru-RU"/>
        </w:rPr>
        <w:lastRenderedPageBreak/>
        <w:t>Модуль</w:t>
      </w:r>
      <w:r w:rsidRPr="00AF0A08">
        <w:t xml:space="preserve"> </w:t>
      </w:r>
      <w:proofErr w:type="spellStart"/>
      <w:r w:rsidRPr="00596E3B">
        <w:t>my</w:t>
      </w:r>
      <w:r w:rsidRPr="00AF0A08">
        <w:t>_</w:t>
      </w:r>
      <w:r w:rsidRPr="00596E3B">
        <w:t>master</w:t>
      </w:r>
      <w:proofErr w:type="spellEnd"/>
      <w:r w:rsidRPr="00AF0A08">
        <w:t xml:space="preserve"> </w:t>
      </w:r>
      <w:r w:rsidRPr="00596E3B">
        <w:rPr>
          <w:lang w:val="ru-RU"/>
        </w:rPr>
        <w:t>функционирует</w:t>
      </w:r>
      <w:r w:rsidRPr="00AF0A08">
        <w:t xml:space="preserve"> </w:t>
      </w:r>
      <w:r w:rsidRPr="00596E3B">
        <w:rPr>
          <w:lang w:val="ru-RU"/>
        </w:rPr>
        <w:t>как</w:t>
      </w:r>
      <w:r w:rsidRPr="00AF0A08">
        <w:t xml:space="preserve"> </w:t>
      </w:r>
      <w:r w:rsidRPr="00596E3B">
        <w:rPr>
          <w:lang w:val="ru-RU"/>
        </w:rPr>
        <w:t>главное</w:t>
      </w:r>
      <w:r w:rsidRPr="00AF0A08">
        <w:t xml:space="preserve"> </w:t>
      </w:r>
      <w:r w:rsidRPr="00596E3B">
        <w:rPr>
          <w:lang w:val="ru-RU"/>
        </w:rPr>
        <w:t>устройство</w:t>
      </w:r>
      <w:r w:rsidRPr="00AF0A08">
        <w:t xml:space="preserve"> </w:t>
      </w:r>
      <w:r w:rsidRPr="00596E3B">
        <w:rPr>
          <w:lang w:val="ru-RU"/>
        </w:rPr>
        <w:t>в</w:t>
      </w:r>
      <w:r w:rsidRPr="00AF0A08">
        <w:t xml:space="preserve"> </w:t>
      </w:r>
      <w:r w:rsidRPr="00596E3B">
        <w:rPr>
          <w:lang w:val="ru-RU"/>
        </w:rPr>
        <w:t>системе</w:t>
      </w:r>
      <w:r w:rsidRPr="00AF0A08">
        <w:t xml:space="preserve"> </w:t>
      </w:r>
      <w:r w:rsidRPr="00596E3B">
        <w:t>Avalon</w:t>
      </w:r>
      <w:r w:rsidRPr="00AF0A08">
        <w:t xml:space="preserve"> </w:t>
      </w:r>
      <w:r w:rsidRPr="00596E3B">
        <w:t>Memory</w:t>
      </w:r>
      <w:r w:rsidRPr="00AF0A08">
        <w:t>-</w:t>
      </w:r>
      <w:r w:rsidRPr="00596E3B">
        <w:t>Mapped</w:t>
      </w:r>
      <w:r w:rsidRPr="00AF0A08">
        <w:t xml:space="preserve"> (</w:t>
      </w:r>
      <w:r w:rsidRPr="00596E3B">
        <w:t>MM</w:t>
      </w:r>
      <w:r w:rsidRPr="00AF0A08">
        <w:t xml:space="preserve">). </w:t>
      </w:r>
      <w:r w:rsidRPr="00596E3B">
        <w:rPr>
          <w:lang w:val="ru-RU"/>
        </w:rPr>
        <w:t>Он управляет передачей данных от мастера к другим компонентам.</w:t>
      </w:r>
    </w:p>
    <w:p w14:paraId="1DF0E128" w14:textId="1934E316" w:rsidR="00596E3B" w:rsidRPr="00190797" w:rsidRDefault="00596E3B" w:rsidP="00596E3B">
      <w:pPr>
        <w:rPr>
          <w:lang w:val="ru-RU"/>
        </w:rPr>
      </w:pPr>
      <w:r w:rsidRPr="00596E3B">
        <w:rPr>
          <w:lang w:val="ru-RU"/>
        </w:rPr>
        <w:t xml:space="preserve">Модуль работает на основе конечного автомата (FSM), который. FSM имеет четыре состояния: </w:t>
      </w:r>
      <w:proofErr w:type="spellStart"/>
      <w:r w:rsidRPr="00596E3B">
        <w:rPr>
          <w:lang w:val="ru-RU"/>
        </w:rPr>
        <w:t>initSM</w:t>
      </w:r>
      <w:proofErr w:type="spellEnd"/>
      <w:r w:rsidRPr="00596E3B">
        <w:rPr>
          <w:lang w:val="ru-RU"/>
        </w:rPr>
        <w:t>, del1, wr1D, del2.</w:t>
      </w:r>
    </w:p>
    <w:p w14:paraId="32024DF6" w14:textId="58AB69E2" w:rsidR="005B4A5A" w:rsidRPr="005B4A5A" w:rsidRDefault="005B4A5A" w:rsidP="009D34D2">
      <w:pPr>
        <w:pStyle w:val="a9"/>
        <w:numPr>
          <w:ilvl w:val="0"/>
          <w:numId w:val="17"/>
        </w:numPr>
        <w:rPr>
          <w:lang w:val="ru-RU"/>
        </w:rPr>
      </w:pPr>
      <w:proofErr w:type="spellStart"/>
      <w:r w:rsidRPr="005B4A5A">
        <w:t>initSM</w:t>
      </w:r>
      <w:proofErr w:type="spellEnd"/>
      <w:r w:rsidRPr="005B4A5A">
        <w:rPr>
          <w:lang w:val="ru-RU"/>
        </w:rPr>
        <w:t>: Начальн</w:t>
      </w:r>
      <w:r w:rsidR="004B0470">
        <w:rPr>
          <w:lang w:val="ru-RU"/>
        </w:rPr>
        <w:t>ое состояние</w:t>
      </w:r>
      <w:r w:rsidRPr="005B4A5A">
        <w:rPr>
          <w:lang w:val="ru-RU"/>
        </w:rPr>
        <w:t>.</w:t>
      </w:r>
    </w:p>
    <w:p w14:paraId="496A0CB0" w14:textId="4635DDA8" w:rsidR="005B4A5A" w:rsidRPr="005B4A5A" w:rsidRDefault="005B4A5A" w:rsidP="00E5174C">
      <w:pPr>
        <w:pStyle w:val="a9"/>
        <w:numPr>
          <w:ilvl w:val="0"/>
          <w:numId w:val="17"/>
        </w:numPr>
        <w:rPr>
          <w:lang w:val="ru-RU"/>
        </w:rPr>
      </w:pPr>
      <w:r w:rsidRPr="005B4A5A">
        <w:t>del</w:t>
      </w:r>
      <w:r w:rsidRPr="005B4A5A">
        <w:rPr>
          <w:lang w:val="ru-RU"/>
        </w:rPr>
        <w:t xml:space="preserve">1: Задержка для ожидания данных от мастера </w:t>
      </w:r>
      <w:r w:rsidRPr="005B4A5A">
        <w:t>Avalon</w:t>
      </w:r>
      <w:r w:rsidRPr="005B4A5A">
        <w:rPr>
          <w:lang w:val="ru-RU"/>
        </w:rPr>
        <w:t xml:space="preserve"> </w:t>
      </w:r>
      <w:r w:rsidRPr="005B4A5A">
        <w:t>MM</w:t>
      </w:r>
      <w:r w:rsidR="001E0912">
        <w:rPr>
          <w:lang w:val="ru-RU"/>
        </w:rPr>
        <w:t xml:space="preserve"> (чтобы отделить циклы записи по шине, это не обязательно, но так будет наглядно при просмотре </w:t>
      </w:r>
      <w:r w:rsidR="001E0912">
        <w:t>waveform</w:t>
      </w:r>
      <w:r w:rsidR="001E0912">
        <w:rPr>
          <w:lang w:val="ru-RU"/>
        </w:rPr>
        <w:t>)</w:t>
      </w:r>
      <w:r w:rsidRPr="005B4A5A">
        <w:rPr>
          <w:lang w:val="ru-RU"/>
        </w:rPr>
        <w:t>.</w:t>
      </w:r>
    </w:p>
    <w:p w14:paraId="447C7CEC" w14:textId="6A4953D9" w:rsidR="005B4A5A" w:rsidRPr="005B4A5A" w:rsidRDefault="005B4A5A" w:rsidP="00CE4145">
      <w:pPr>
        <w:pStyle w:val="a9"/>
        <w:numPr>
          <w:ilvl w:val="0"/>
          <w:numId w:val="17"/>
        </w:numPr>
        <w:rPr>
          <w:lang w:val="ru-RU"/>
        </w:rPr>
      </w:pPr>
      <w:proofErr w:type="spellStart"/>
      <w:r w:rsidRPr="005B4A5A">
        <w:t>wr</w:t>
      </w:r>
      <w:proofErr w:type="spellEnd"/>
      <w:r w:rsidRPr="005B4A5A">
        <w:rPr>
          <w:lang w:val="ru-RU"/>
        </w:rPr>
        <w:t>1</w:t>
      </w:r>
      <w:r w:rsidRPr="005B4A5A">
        <w:t>D</w:t>
      </w:r>
      <w:r w:rsidRPr="005B4A5A">
        <w:rPr>
          <w:lang w:val="ru-RU"/>
        </w:rPr>
        <w:t xml:space="preserve">: Ожидание завершения операции записи данных от мастера </w:t>
      </w:r>
      <w:r w:rsidRPr="005B4A5A">
        <w:t>Avalon</w:t>
      </w:r>
      <w:r w:rsidRPr="005B4A5A">
        <w:rPr>
          <w:lang w:val="ru-RU"/>
        </w:rPr>
        <w:t xml:space="preserve"> </w:t>
      </w:r>
      <w:r w:rsidRPr="005B4A5A">
        <w:t>MM</w:t>
      </w:r>
      <w:r w:rsidRPr="005B4A5A">
        <w:rPr>
          <w:lang w:val="ru-RU"/>
        </w:rPr>
        <w:t>.</w:t>
      </w:r>
    </w:p>
    <w:p w14:paraId="399E8185" w14:textId="2961FCE8" w:rsidR="005B4A5A" w:rsidRPr="005B4A5A" w:rsidRDefault="005B4A5A" w:rsidP="006F3B3E">
      <w:pPr>
        <w:pStyle w:val="a9"/>
        <w:numPr>
          <w:ilvl w:val="0"/>
          <w:numId w:val="17"/>
        </w:numPr>
        <w:spacing w:after="240"/>
        <w:rPr>
          <w:lang w:val="ru-RU"/>
        </w:rPr>
      </w:pPr>
      <w:r w:rsidRPr="005B4A5A">
        <w:t>del</w:t>
      </w:r>
      <w:r w:rsidRPr="005B4A5A">
        <w:rPr>
          <w:lang w:val="ru-RU"/>
        </w:rPr>
        <w:t>2: Дополнительная задержка после завершения операции записи.</w:t>
      </w:r>
    </w:p>
    <w:p w14:paraId="071B41CD" w14:textId="694A0D9E" w:rsidR="00850727" w:rsidRDefault="00CA756B" w:rsidP="00850727">
      <w:pPr>
        <w:pStyle w:val="a4"/>
      </w:pPr>
      <w:r>
        <w:rPr>
          <w:noProof/>
          <w:lang w:val="ru-RU"/>
        </w:rPr>
        <w:drawing>
          <wp:inline distT="0" distB="0" distL="0" distR="0" wp14:anchorId="59297E02" wp14:editId="39CE25A8">
            <wp:extent cx="3183285" cy="4016124"/>
            <wp:effectExtent l="0" t="0" r="0" b="3810"/>
            <wp:docPr id="143910283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077" cy="401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B2F41" w14:textId="7C52BA33" w:rsidR="00850727" w:rsidRPr="00850727" w:rsidRDefault="00850727" w:rsidP="00850727">
      <w:pPr>
        <w:pStyle w:val="a4"/>
        <w:rPr>
          <w:lang w:val="ru-RU"/>
        </w:rPr>
      </w:pPr>
      <w:bookmarkStart w:id="9" w:name="_Ref162980628"/>
      <w:bookmarkStart w:id="10" w:name="_Toc163052069"/>
      <w:r w:rsidRPr="00850727">
        <w:rPr>
          <w:lang w:val="ru-RU"/>
        </w:rPr>
        <w:t xml:space="preserve">Рис. </w:t>
      </w:r>
      <w:r>
        <w:fldChar w:fldCharType="begin"/>
      </w:r>
      <w:r w:rsidRPr="00850727">
        <w:rPr>
          <w:lang w:val="ru-RU"/>
        </w:rPr>
        <w:instrText xml:space="preserve"> </w:instrText>
      </w:r>
      <w:r>
        <w:instrText>SEQ</w:instrText>
      </w:r>
      <w:r w:rsidRPr="00850727">
        <w:rPr>
          <w:lang w:val="ru-RU"/>
        </w:rPr>
        <w:instrText xml:space="preserve"> Рис. \* </w:instrText>
      </w:r>
      <w:r>
        <w:instrText>ARABIC</w:instrText>
      </w:r>
      <w:r w:rsidRPr="00850727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3</w:t>
      </w:r>
      <w:r>
        <w:fldChar w:fldCharType="end"/>
      </w:r>
      <w:bookmarkEnd w:id="9"/>
      <w:r>
        <w:rPr>
          <w:lang w:val="ru-RU"/>
        </w:rPr>
        <w:t xml:space="preserve"> – Схема конечного автомата</w:t>
      </w:r>
      <w:bookmarkEnd w:id="10"/>
    </w:p>
    <w:p w14:paraId="3CFA7993" w14:textId="45375BD7" w:rsidR="00596E3B" w:rsidRPr="00596E3B" w:rsidRDefault="00596E3B" w:rsidP="00190797">
      <w:pPr>
        <w:spacing w:before="240"/>
        <w:rPr>
          <w:lang w:val="ru-RU"/>
        </w:rPr>
      </w:pPr>
      <w:r w:rsidRPr="00596E3B">
        <w:rPr>
          <w:lang w:val="ru-RU"/>
        </w:rPr>
        <w:t>В состоянии wr1D, когда мастер отправляет данные на запись, модуль устанавливает значения выходных сигналов avm_m0_address, avm_m0_write, avm_m0_writedata в соответствии с требуемыми операциями записи.</w:t>
      </w:r>
    </w:p>
    <w:p w14:paraId="7016BF29" w14:textId="00A5B123" w:rsidR="00596E3B" w:rsidRPr="00596E3B" w:rsidRDefault="00596E3B" w:rsidP="00596E3B">
      <w:pPr>
        <w:rPr>
          <w:lang w:val="ru-RU"/>
        </w:rPr>
      </w:pPr>
      <w:r w:rsidRPr="00596E3B">
        <w:rPr>
          <w:lang w:val="ru-RU"/>
        </w:rPr>
        <w:t>Пока операция записи выполняется (avm_m0_waitrequest == 1), FSM остаётся в состоянии wr1D, ожидая окончания операции записи.</w:t>
      </w:r>
    </w:p>
    <w:p w14:paraId="33B08207" w14:textId="77777777" w:rsidR="00596E3B" w:rsidRPr="00596E3B" w:rsidRDefault="00596E3B" w:rsidP="00596E3B">
      <w:pPr>
        <w:rPr>
          <w:lang w:val="ru-RU"/>
        </w:rPr>
      </w:pPr>
      <w:r w:rsidRPr="00596E3B">
        <w:rPr>
          <w:lang w:val="ru-RU"/>
        </w:rPr>
        <w:t xml:space="preserve">Когда операция записи завершается (когда avm_m0_waitrequest == 0), FSM переходит в состояние del2, где инкрементируется счётчик </w:t>
      </w:r>
      <w:proofErr w:type="spellStart"/>
      <w:r w:rsidRPr="00596E3B">
        <w:rPr>
          <w:lang w:val="ru-RU"/>
        </w:rPr>
        <w:t>cnt_intA</w:t>
      </w:r>
      <w:proofErr w:type="spellEnd"/>
      <w:r w:rsidRPr="00596E3B">
        <w:rPr>
          <w:lang w:val="ru-RU"/>
        </w:rPr>
        <w:t>.</w:t>
      </w:r>
    </w:p>
    <w:p w14:paraId="15792362" w14:textId="77777777" w:rsidR="00596E3B" w:rsidRDefault="00596E3B" w:rsidP="00596E3B">
      <w:pPr>
        <w:rPr>
          <w:lang w:val="ru-RU"/>
        </w:rPr>
      </w:pPr>
      <w:r w:rsidRPr="00596E3B">
        <w:rPr>
          <w:lang w:val="ru-RU"/>
        </w:rPr>
        <w:t xml:space="preserve">Значение счётчика </w:t>
      </w:r>
      <w:proofErr w:type="spellStart"/>
      <w:r w:rsidRPr="00596E3B">
        <w:rPr>
          <w:lang w:val="ru-RU"/>
        </w:rPr>
        <w:t>cnt_intA</w:t>
      </w:r>
      <w:proofErr w:type="spellEnd"/>
      <w:r w:rsidRPr="00596E3B">
        <w:rPr>
          <w:lang w:val="ru-RU"/>
        </w:rPr>
        <w:t xml:space="preserve"> выводится через сигнал coe_c0_DA для передачи его другим компонентам через интерфейс </w:t>
      </w:r>
      <w:proofErr w:type="spellStart"/>
      <w:r w:rsidRPr="00596E3B">
        <w:rPr>
          <w:lang w:val="ru-RU"/>
        </w:rPr>
        <w:t>Conduit</w:t>
      </w:r>
      <w:proofErr w:type="spellEnd"/>
      <w:r w:rsidRPr="00596E3B">
        <w:rPr>
          <w:lang w:val="ru-RU"/>
        </w:rPr>
        <w:t>.</w:t>
      </w:r>
    </w:p>
    <w:p w14:paraId="03691847" w14:textId="15662813" w:rsidR="005B4A5A" w:rsidRPr="005B4A5A" w:rsidRDefault="005B4A5A" w:rsidP="005B4A5A">
      <w:pPr>
        <w:ind w:firstLine="0"/>
        <w:rPr>
          <w:lang w:val="ru-RU"/>
        </w:rPr>
      </w:pPr>
      <w:r>
        <w:rPr>
          <w:lang w:val="ru-RU"/>
        </w:rPr>
        <w:t>*</w:t>
      </w:r>
      <w:r>
        <w:t>C</w:t>
      </w:r>
      <w:r w:rsidRPr="005B4A5A">
        <w:t>onduit</w:t>
      </w:r>
      <w:r w:rsidRPr="005B4A5A">
        <w:rPr>
          <w:lang w:val="ru-RU"/>
        </w:rPr>
        <w:t xml:space="preserve"> обеспечивает канал связи между различными компонентами системы, что позволяет им обмениваться данными и взаимодействовать друг с другом.</w:t>
      </w:r>
    </w:p>
    <w:p w14:paraId="1F793422" w14:textId="77DF3B52" w:rsidR="00BF36B4" w:rsidRDefault="00596E3B" w:rsidP="00596E3B">
      <w:pPr>
        <w:rPr>
          <w:lang w:val="ru-RU"/>
        </w:rPr>
      </w:pPr>
      <w:r w:rsidRPr="00596E3B">
        <w:rPr>
          <w:lang w:val="ru-RU"/>
        </w:rPr>
        <w:t xml:space="preserve">Таким образом, модуль </w:t>
      </w:r>
      <w:proofErr w:type="spellStart"/>
      <w:r w:rsidRPr="00596E3B">
        <w:rPr>
          <w:lang w:val="ru-RU"/>
        </w:rPr>
        <w:t>my_master</w:t>
      </w:r>
      <w:proofErr w:type="spellEnd"/>
      <w:r w:rsidRPr="00596E3B">
        <w:rPr>
          <w:lang w:val="ru-RU"/>
        </w:rPr>
        <w:t xml:space="preserve"> обеспечивает правильную передачу данных от мастера к другим устройствам в системе</w:t>
      </w:r>
      <w:r w:rsidR="005B4A5A">
        <w:rPr>
          <w:lang w:val="ru-RU"/>
        </w:rPr>
        <w:t xml:space="preserve"> (</w:t>
      </w:r>
      <w:r w:rsidR="005B4A5A">
        <w:t>my</w:t>
      </w:r>
      <w:r w:rsidR="005B4A5A" w:rsidRPr="005B4A5A">
        <w:rPr>
          <w:lang w:val="ru-RU"/>
        </w:rPr>
        <w:t>_</w:t>
      </w:r>
      <w:r w:rsidR="005B4A5A">
        <w:t>slave</w:t>
      </w:r>
      <w:r w:rsidR="005B4A5A" w:rsidRPr="005B4A5A">
        <w:rPr>
          <w:lang w:val="ru-RU"/>
        </w:rPr>
        <w:t xml:space="preserve"> </w:t>
      </w:r>
      <w:r w:rsidR="005B4A5A">
        <w:rPr>
          <w:lang w:val="ru-RU"/>
        </w:rPr>
        <w:t xml:space="preserve">и </w:t>
      </w:r>
      <w:r w:rsidR="005B4A5A">
        <w:t>my</w:t>
      </w:r>
      <w:r w:rsidR="005B4A5A" w:rsidRPr="005B4A5A">
        <w:rPr>
          <w:lang w:val="ru-RU"/>
        </w:rPr>
        <w:t>_</w:t>
      </w:r>
      <w:proofErr w:type="spellStart"/>
      <w:r w:rsidR="005B4A5A">
        <w:t>Dslave</w:t>
      </w:r>
      <w:proofErr w:type="spellEnd"/>
      <w:r w:rsidR="005B4A5A">
        <w:rPr>
          <w:lang w:val="ru-RU"/>
        </w:rPr>
        <w:t>)</w:t>
      </w:r>
      <w:r w:rsidRPr="00596E3B">
        <w:rPr>
          <w:lang w:val="ru-RU"/>
        </w:rPr>
        <w:t>.</w:t>
      </w:r>
    </w:p>
    <w:p w14:paraId="4F0E1B79" w14:textId="5B711B09" w:rsidR="009B77BD" w:rsidRDefault="00353B77" w:rsidP="00596E3B">
      <w:pPr>
        <w:rPr>
          <w:lang w:val="ru-RU"/>
        </w:rPr>
      </w:pPr>
      <w:r>
        <w:rPr>
          <w:lang w:val="ru-RU"/>
        </w:rPr>
        <w:lastRenderedPageBreak/>
        <w:t xml:space="preserve">Схема </w:t>
      </w:r>
      <w:r>
        <w:t>master</w:t>
      </w:r>
      <w:r w:rsidRPr="00353B77">
        <w:rPr>
          <w:lang w:val="ru-RU"/>
        </w:rPr>
        <w:t xml:space="preserve"> </w:t>
      </w:r>
      <w:r>
        <w:rPr>
          <w:lang w:val="ru-RU"/>
        </w:rPr>
        <w:t xml:space="preserve">средствами </w:t>
      </w:r>
      <w:r>
        <w:t>RTL</w:t>
      </w:r>
      <w:r w:rsidRPr="00353B77">
        <w:rPr>
          <w:lang w:val="ru-RU"/>
        </w:rPr>
        <w:t xml:space="preserve"> </w:t>
      </w:r>
      <w:r>
        <w:t>Viewer</w:t>
      </w:r>
      <w:r w:rsidRPr="00353B77">
        <w:rPr>
          <w:lang w:val="ru-RU"/>
        </w:rPr>
        <w:t xml:space="preserve"> </w:t>
      </w:r>
      <w:r>
        <w:rPr>
          <w:lang w:val="ru-RU"/>
        </w:rPr>
        <w:t>будет выглядеть следующим образом:</w:t>
      </w:r>
    </w:p>
    <w:p w14:paraId="39D0D802" w14:textId="77777777" w:rsidR="00FC327B" w:rsidRDefault="00FC327B" w:rsidP="00FC327B">
      <w:pPr>
        <w:pStyle w:val="a4"/>
      </w:pPr>
      <w:r w:rsidRPr="00FC327B">
        <w:rPr>
          <w:lang w:val="ru-RU"/>
        </w:rPr>
        <w:drawing>
          <wp:inline distT="0" distB="0" distL="0" distR="0" wp14:anchorId="7591CBA5" wp14:editId="275094E7">
            <wp:extent cx="5940425" cy="1036320"/>
            <wp:effectExtent l="0" t="0" r="3175" b="0"/>
            <wp:docPr id="1788562964" name="Рисунок 1" descr="Изображение выглядит как линия, диаграмма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62964" name="Рисунок 1" descr="Изображение выглядит как линия, диаграмма, снимок экрана, График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E325" w14:textId="3CEC526D" w:rsidR="00353B77" w:rsidRPr="00FC327B" w:rsidRDefault="00FC327B" w:rsidP="00FC327B">
      <w:pPr>
        <w:pStyle w:val="a4"/>
      </w:pPr>
      <w:bookmarkStart w:id="11" w:name="_Toc163052070"/>
      <w:r w:rsidRPr="00FC327B">
        <w:rPr>
          <w:lang w:val="ru-RU"/>
        </w:rPr>
        <w:t>Рис</w:t>
      </w:r>
      <w:r w:rsidRPr="00CA756B">
        <w:t xml:space="preserve">. </w:t>
      </w:r>
      <w:r>
        <w:fldChar w:fldCharType="begin"/>
      </w:r>
      <w:r w:rsidRPr="00CA756B">
        <w:instrText xml:space="preserve"> </w:instrText>
      </w:r>
      <w:r>
        <w:instrText>SEQ</w:instrText>
      </w:r>
      <w:r w:rsidRPr="00CA756B">
        <w:instrText xml:space="preserve"> </w:instrText>
      </w:r>
      <w:r w:rsidRPr="00FC327B">
        <w:rPr>
          <w:lang w:val="ru-RU"/>
        </w:rPr>
        <w:instrText>Рис</w:instrText>
      </w:r>
      <w:r w:rsidRPr="00CA756B">
        <w:instrText xml:space="preserve">. \* </w:instrText>
      </w:r>
      <w:r>
        <w:instrText>ARABIC</w:instrText>
      </w:r>
      <w:r w:rsidRPr="00CA756B">
        <w:instrText xml:space="preserve"> </w:instrText>
      </w:r>
      <w:r>
        <w:fldChar w:fldCharType="separate"/>
      </w:r>
      <w:r w:rsidR="00AF0A08">
        <w:rPr>
          <w:noProof/>
        </w:rPr>
        <w:t>4</w:t>
      </w:r>
      <w:r>
        <w:fldChar w:fldCharType="end"/>
      </w:r>
      <w:r w:rsidRPr="00FC327B">
        <w:t xml:space="preserve"> – </w:t>
      </w:r>
      <w:r>
        <w:rPr>
          <w:lang w:val="ru-RU"/>
        </w:rPr>
        <w:t>Модуль</w:t>
      </w:r>
      <w:r w:rsidRPr="00FC327B">
        <w:t xml:space="preserve"> </w:t>
      </w:r>
      <w:proofErr w:type="spellStart"/>
      <w:r>
        <w:t>my_master</w:t>
      </w:r>
      <w:proofErr w:type="spellEnd"/>
      <w:r>
        <w:t xml:space="preserve"> </w:t>
      </w:r>
      <w:r>
        <w:rPr>
          <w:lang w:val="ru-RU"/>
        </w:rPr>
        <w:t>в</w:t>
      </w:r>
      <w:r w:rsidRPr="00FC327B">
        <w:t xml:space="preserve"> </w:t>
      </w:r>
      <w:r>
        <w:t>RTL Viewer</w:t>
      </w:r>
      <w:bookmarkEnd w:id="11"/>
    </w:p>
    <w:p w14:paraId="137EDB12" w14:textId="57ACE175" w:rsidR="005B4A5A" w:rsidRPr="00CA756B" w:rsidRDefault="00CA756B" w:rsidP="00207C00">
      <w:pPr>
        <w:rPr>
          <w:lang w:val="ru-RU"/>
        </w:rPr>
      </w:pPr>
      <w:r>
        <w:rPr>
          <w:lang w:val="ru-RU"/>
        </w:rPr>
        <w:t>Также</w:t>
      </w:r>
      <w:r w:rsidRPr="00CA756B">
        <w:rPr>
          <w:lang w:val="ru-RU"/>
        </w:rPr>
        <w:t xml:space="preserve">, </w:t>
      </w:r>
      <w:r>
        <w:rPr>
          <w:lang w:val="ru-RU"/>
        </w:rPr>
        <w:t>откроем</w:t>
      </w:r>
      <w:r w:rsidRPr="00CA756B">
        <w:rPr>
          <w:lang w:val="ru-RU"/>
        </w:rPr>
        <w:t xml:space="preserve"> </w:t>
      </w:r>
      <w:r>
        <w:t>State</w:t>
      </w:r>
      <w:r w:rsidRPr="00CA756B">
        <w:rPr>
          <w:lang w:val="ru-RU"/>
        </w:rPr>
        <w:t xml:space="preserve"> </w:t>
      </w:r>
      <w:r>
        <w:t>Machine</w:t>
      </w:r>
      <w:r w:rsidRPr="00CA756B">
        <w:rPr>
          <w:lang w:val="ru-RU"/>
        </w:rPr>
        <w:t xml:space="preserve"> </w:t>
      </w:r>
      <w:r>
        <w:t>Viewer</w:t>
      </w:r>
      <w:r w:rsidRPr="00CA756B">
        <w:rPr>
          <w:lang w:val="ru-RU"/>
        </w:rPr>
        <w:t xml:space="preserve"> </w:t>
      </w:r>
      <w:r>
        <w:rPr>
          <w:lang w:val="ru-RU"/>
        </w:rPr>
        <w:t>и</w:t>
      </w:r>
      <w:r w:rsidRPr="00CA756B">
        <w:rPr>
          <w:lang w:val="ru-RU"/>
        </w:rPr>
        <w:t xml:space="preserve"> </w:t>
      </w:r>
      <w:r>
        <w:rPr>
          <w:lang w:val="ru-RU"/>
        </w:rPr>
        <w:t>убедимся в правильности построенного автомата:</w:t>
      </w:r>
    </w:p>
    <w:p w14:paraId="0279851A" w14:textId="77777777" w:rsidR="00CA756B" w:rsidRDefault="00CA756B" w:rsidP="00CA756B">
      <w:pPr>
        <w:pStyle w:val="a4"/>
      </w:pPr>
      <w:r w:rsidRPr="00CA756B">
        <w:drawing>
          <wp:inline distT="0" distB="0" distL="0" distR="0" wp14:anchorId="4DB40708" wp14:editId="38DB3529">
            <wp:extent cx="4126250" cy="2552496"/>
            <wp:effectExtent l="0" t="0" r="7620" b="635"/>
            <wp:docPr id="755341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418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5749" cy="256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67C9" w14:textId="68AAA885" w:rsidR="00FC327B" w:rsidRPr="006F40EC" w:rsidRDefault="00CA756B" w:rsidP="00CA756B">
      <w:pPr>
        <w:pStyle w:val="a4"/>
        <w:rPr>
          <w:lang w:val="ru-RU"/>
        </w:rPr>
      </w:pPr>
      <w:bookmarkStart w:id="12" w:name="_Toc163052071"/>
      <w:r w:rsidRPr="00CA756B">
        <w:rPr>
          <w:lang w:val="ru-RU"/>
        </w:rPr>
        <w:t xml:space="preserve">Рис. </w:t>
      </w:r>
      <w:r>
        <w:fldChar w:fldCharType="begin"/>
      </w:r>
      <w:r w:rsidRPr="00CA756B">
        <w:rPr>
          <w:lang w:val="ru-RU"/>
        </w:rPr>
        <w:instrText xml:space="preserve"> </w:instrText>
      </w:r>
      <w:r>
        <w:instrText>SEQ</w:instrText>
      </w:r>
      <w:r w:rsidRPr="00CA756B">
        <w:rPr>
          <w:lang w:val="ru-RU"/>
        </w:rPr>
        <w:instrText xml:space="preserve"> Рис. \* </w:instrText>
      </w:r>
      <w:r>
        <w:instrText>ARABIC</w:instrText>
      </w:r>
      <w:r w:rsidRPr="00CA756B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5</w:t>
      </w:r>
      <w:r>
        <w:fldChar w:fldCharType="end"/>
      </w:r>
      <w:r>
        <w:rPr>
          <w:lang w:val="ru-RU"/>
        </w:rPr>
        <w:t xml:space="preserve"> – Схема конечного автомата в </w:t>
      </w:r>
      <w:r>
        <w:t>State</w:t>
      </w:r>
      <w:r w:rsidRPr="00CA756B">
        <w:rPr>
          <w:lang w:val="ru-RU"/>
        </w:rPr>
        <w:t xml:space="preserve"> </w:t>
      </w:r>
      <w:r>
        <w:t>Machine</w:t>
      </w:r>
      <w:r w:rsidRPr="00CA756B">
        <w:rPr>
          <w:lang w:val="ru-RU"/>
        </w:rPr>
        <w:t xml:space="preserve"> </w:t>
      </w:r>
      <w:r>
        <w:t>Viewer</w:t>
      </w:r>
      <w:bookmarkEnd w:id="12"/>
    </w:p>
    <w:p w14:paraId="20C83A51" w14:textId="0B8C2C52" w:rsidR="002433D2" w:rsidRPr="004B1002" w:rsidRDefault="004B1002" w:rsidP="002433D2">
      <w:pPr>
        <w:rPr>
          <w:lang w:val="ru-RU"/>
        </w:rPr>
      </w:pPr>
      <w:r>
        <w:rPr>
          <w:lang w:val="ru-RU"/>
        </w:rPr>
        <w:t xml:space="preserve">Схема конечного автомата удовлетворяет той, что представлена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_Ref162980628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850727">
        <w:rPr>
          <w:lang w:val="ru-RU"/>
        </w:rPr>
        <w:t xml:space="preserve">Рис. </w:t>
      </w:r>
      <w:r w:rsidRPr="00CA756B">
        <w:rPr>
          <w:noProof/>
          <w:lang w:val="ru-RU"/>
        </w:rPr>
        <w:t>3</w:t>
      </w:r>
      <w:r>
        <w:rPr>
          <w:lang w:val="ru-RU"/>
        </w:rPr>
        <w:fldChar w:fldCharType="end"/>
      </w:r>
      <w:r>
        <w:rPr>
          <w:lang w:val="ru-RU"/>
        </w:rPr>
        <w:t>.</w:t>
      </w:r>
    </w:p>
    <w:p w14:paraId="5529DA11" w14:textId="07DE7A80" w:rsidR="00BF36B4" w:rsidRDefault="00BF36B4" w:rsidP="00BF36B4">
      <w:pPr>
        <w:pStyle w:val="3"/>
        <w:rPr>
          <w:lang w:val="ru-RU"/>
        </w:rPr>
      </w:pPr>
      <w:bookmarkStart w:id="13" w:name="_Toc163052038"/>
      <w:r>
        <w:rPr>
          <w:lang w:val="ru-RU"/>
        </w:rPr>
        <w:lastRenderedPageBreak/>
        <w:t xml:space="preserve">Создание модуля </w:t>
      </w:r>
      <w:r>
        <w:t>my</w:t>
      </w:r>
      <w:r w:rsidRPr="00BF36B4">
        <w:rPr>
          <w:lang w:val="ru-RU"/>
        </w:rPr>
        <w:t>_</w:t>
      </w:r>
      <w:r>
        <w:t>slave</w:t>
      </w:r>
      <w:bookmarkEnd w:id="13"/>
    </w:p>
    <w:p w14:paraId="5BF3967F" w14:textId="339E1BCF" w:rsidR="00596E3B" w:rsidRPr="00353B77" w:rsidRDefault="004B0470" w:rsidP="00596E3B">
      <w:pPr>
        <w:pStyle w:val="a4"/>
        <w:rPr>
          <w:lang w:val="ru-RU"/>
        </w:rPr>
      </w:pPr>
      <w:r>
        <w:rPr>
          <w:lang w:val="ru-RU"/>
        </w:rPr>
        <w:t xml:space="preserve"> </w:t>
      </w:r>
      <w:r w:rsidR="00A568EC" w:rsidRPr="00A568EC">
        <w:rPr>
          <w:lang w:val="ru-RU"/>
        </w:rPr>
        <w:drawing>
          <wp:inline distT="0" distB="0" distL="0" distR="0" wp14:anchorId="539DADBD" wp14:editId="7F495B67">
            <wp:extent cx="3716279" cy="3423506"/>
            <wp:effectExtent l="0" t="0" r="0" b="5715"/>
            <wp:docPr id="1501685638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85638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7772" cy="343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BDF1" w14:textId="6771EB75" w:rsidR="00596E3B" w:rsidRPr="00850727" w:rsidRDefault="00596E3B" w:rsidP="00596E3B">
      <w:pPr>
        <w:pStyle w:val="a4"/>
        <w:rPr>
          <w:lang w:val="ru-RU"/>
        </w:rPr>
      </w:pPr>
      <w:bookmarkStart w:id="14" w:name="_Toc163052072"/>
      <w:r w:rsidRPr="00596E3B">
        <w:rPr>
          <w:lang w:val="ru-RU"/>
        </w:rPr>
        <w:t xml:space="preserve">Рис. </w:t>
      </w:r>
      <w:r>
        <w:fldChar w:fldCharType="begin"/>
      </w:r>
      <w:r w:rsidRPr="00596E3B">
        <w:rPr>
          <w:lang w:val="ru-RU"/>
        </w:rPr>
        <w:instrText xml:space="preserve"> </w:instrText>
      </w:r>
      <w:r>
        <w:instrText>SEQ</w:instrText>
      </w:r>
      <w:r w:rsidRPr="00596E3B">
        <w:rPr>
          <w:lang w:val="ru-RU"/>
        </w:rPr>
        <w:instrText xml:space="preserve"> Рис. \* </w:instrText>
      </w:r>
      <w:r>
        <w:instrText>ARABIC</w:instrText>
      </w:r>
      <w:r w:rsidRPr="00596E3B">
        <w:rPr>
          <w:lang w:val="ru-RU"/>
        </w:rPr>
        <w:instrText xml:space="preserve"> </w:instrText>
      </w:r>
      <w:r>
        <w:fldChar w:fldCharType="separate"/>
      </w:r>
      <w:r w:rsidR="00AF0A08">
        <w:rPr>
          <w:noProof/>
        </w:rPr>
        <w:t>6</w:t>
      </w:r>
      <w:r>
        <w:fldChar w:fldCharType="end"/>
      </w:r>
      <w:r>
        <w:rPr>
          <w:lang w:val="ru-RU"/>
        </w:rPr>
        <w:t xml:space="preserve"> – Модуль </w:t>
      </w:r>
      <w:r>
        <w:t>my</w:t>
      </w:r>
      <w:r w:rsidRPr="00850727">
        <w:rPr>
          <w:lang w:val="ru-RU"/>
        </w:rPr>
        <w:t>_</w:t>
      </w:r>
      <w:r>
        <w:t>slave</w:t>
      </w:r>
      <w:bookmarkEnd w:id="14"/>
    </w:p>
    <w:p w14:paraId="53270043" w14:textId="77777777" w:rsidR="00596E3B" w:rsidRPr="00596E3B" w:rsidRDefault="00596E3B" w:rsidP="00596E3B">
      <w:pPr>
        <w:rPr>
          <w:lang w:val="ru-RU"/>
        </w:rPr>
      </w:pPr>
      <w:r w:rsidRPr="00596E3B">
        <w:rPr>
          <w:lang w:val="ru-RU"/>
        </w:rPr>
        <w:t xml:space="preserve">Модуль </w:t>
      </w:r>
      <w:proofErr w:type="spellStart"/>
      <w:r w:rsidRPr="00596E3B">
        <w:rPr>
          <w:lang w:val="ru-RU"/>
        </w:rPr>
        <w:t>my_slave</w:t>
      </w:r>
      <w:proofErr w:type="spellEnd"/>
      <w:r w:rsidRPr="00596E3B">
        <w:rPr>
          <w:lang w:val="ru-RU"/>
        </w:rPr>
        <w:t xml:space="preserve"> в интерфейсе </w:t>
      </w:r>
      <w:proofErr w:type="spellStart"/>
      <w:r w:rsidRPr="00596E3B">
        <w:rPr>
          <w:lang w:val="ru-RU"/>
        </w:rPr>
        <w:t>Avalon</w:t>
      </w:r>
      <w:proofErr w:type="spellEnd"/>
      <w:r w:rsidRPr="00596E3B">
        <w:rPr>
          <w:lang w:val="ru-RU"/>
        </w:rPr>
        <w:t xml:space="preserve"> Memory-</w:t>
      </w:r>
      <w:proofErr w:type="spellStart"/>
      <w:r w:rsidRPr="00596E3B">
        <w:rPr>
          <w:lang w:val="ru-RU"/>
        </w:rPr>
        <w:t>Mapped</w:t>
      </w:r>
      <w:proofErr w:type="spellEnd"/>
      <w:r w:rsidRPr="00596E3B">
        <w:rPr>
          <w:lang w:val="ru-RU"/>
        </w:rPr>
        <w:t xml:space="preserve"> (MM) функционирует как подчинённое устройство, принимая данные от мастера и передавая их через выходной сигнал coe_s0_Dout.</w:t>
      </w:r>
    </w:p>
    <w:p w14:paraId="1A41FBEF" w14:textId="77777777" w:rsidR="00596E3B" w:rsidRPr="00596E3B" w:rsidRDefault="00596E3B" w:rsidP="00596E3B">
      <w:pPr>
        <w:rPr>
          <w:lang w:val="ru-RU"/>
        </w:rPr>
      </w:pPr>
      <w:r w:rsidRPr="00596E3B">
        <w:rPr>
          <w:lang w:val="ru-RU"/>
        </w:rPr>
        <w:t xml:space="preserve">Он использует тактовый сигнал </w:t>
      </w:r>
      <w:proofErr w:type="spellStart"/>
      <w:r w:rsidRPr="00596E3B">
        <w:rPr>
          <w:lang w:val="ru-RU"/>
        </w:rPr>
        <w:t>csi_clk</w:t>
      </w:r>
      <w:proofErr w:type="spellEnd"/>
      <w:r w:rsidRPr="00596E3B">
        <w:rPr>
          <w:lang w:val="ru-RU"/>
        </w:rPr>
        <w:t xml:space="preserve"> для синхронизации операций и сигнал сброса </w:t>
      </w:r>
      <w:proofErr w:type="spellStart"/>
      <w:r w:rsidRPr="00596E3B">
        <w:rPr>
          <w:lang w:val="ru-RU"/>
        </w:rPr>
        <w:t>rsi_reset</w:t>
      </w:r>
      <w:proofErr w:type="spellEnd"/>
      <w:r w:rsidRPr="00596E3B">
        <w:rPr>
          <w:lang w:val="ru-RU"/>
        </w:rPr>
        <w:t xml:space="preserve"> для инициализации внутренних состояний.</w:t>
      </w:r>
    </w:p>
    <w:p w14:paraId="706AC162" w14:textId="77777777" w:rsidR="00596E3B" w:rsidRPr="00596E3B" w:rsidRDefault="00596E3B" w:rsidP="00596E3B">
      <w:pPr>
        <w:rPr>
          <w:lang w:val="ru-RU"/>
        </w:rPr>
      </w:pPr>
      <w:r w:rsidRPr="00596E3B">
        <w:rPr>
          <w:lang w:val="ru-RU"/>
        </w:rPr>
        <w:t xml:space="preserve">Модуль содержит 8-битный регистр данных </w:t>
      </w:r>
      <w:proofErr w:type="spellStart"/>
      <w:r w:rsidRPr="00596E3B">
        <w:rPr>
          <w:lang w:val="ru-RU"/>
        </w:rPr>
        <w:t>rg_DATA</w:t>
      </w:r>
      <w:proofErr w:type="spellEnd"/>
      <w:r w:rsidRPr="00596E3B">
        <w:rPr>
          <w:lang w:val="ru-RU"/>
        </w:rPr>
        <w:t xml:space="preserve">, который обновляется при каждом положительном фронте </w:t>
      </w:r>
      <w:proofErr w:type="spellStart"/>
      <w:r w:rsidRPr="00596E3B">
        <w:rPr>
          <w:lang w:val="ru-RU"/>
        </w:rPr>
        <w:t>csi_clk</w:t>
      </w:r>
      <w:proofErr w:type="spellEnd"/>
      <w:r w:rsidRPr="00596E3B">
        <w:rPr>
          <w:lang w:val="ru-RU"/>
        </w:rPr>
        <w:t xml:space="preserve">, если активирован сигнал записи avs_s0_write. При активации сигнала сброса регистр </w:t>
      </w:r>
      <w:proofErr w:type="spellStart"/>
      <w:r w:rsidRPr="00596E3B">
        <w:rPr>
          <w:lang w:val="ru-RU"/>
        </w:rPr>
        <w:t>rg_DATA</w:t>
      </w:r>
      <w:proofErr w:type="spellEnd"/>
      <w:r w:rsidRPr="00596E3B">
        <w:rPr>
          <w:lang w:val="ru-RU"/>
        </w:rPr>
        <w:t xml:space="preserve"> сбрасывается в ноль.</w:t>
      </w:r>
    </w:p>
    <w:p w14:paraId="10E8EF0A" w14:textId="4A89CA55" w:rsidR="00596E3B" w:rsidRDefault="00596E3B" w:rsidP="00596E3B">
      <w:pPr>
        <w:rPr>
          <w:lang w:val="ru-RU"/>
        </w:rPr>
      </w:pPr>
      <w:r w:rsidRPr="00596E3B">
        <w:rPr>
          <w:lang w:val="ru-RU"/>
        </w:rPr>
        <w:t xml:space="preserve">Данные, хранящиеся в регистре </w:t>
      </w:r>
      <w:proofErr w:type="spellStart"/>
      <w:r w:rsidRPr="00596E3B">
        <w:rPr>
          <w:lang w:val="ru-RU"/>
        </w:rPr>
        <w:t>rg_DATA</w:t>
      </w:r>
      <w:proofErr w:type="spellEnd"/>
      <w:r w:rsidRPr="00596E3B">
        <w:rPr>
          <w:lang w:val="ru-RU"/>
        </w:rPr>
        <w:t>, передаются через выходной сигнал coe_s0_Dout. Сигнал avs_s0_waitrequest всегда устанавливается в ноль, что означает отсутствие запроса на ожидание со стороны подчинённого устройства.</w:t>
      </w:r>
    </w:p>
    <w:p w14:paraId="1ABEBBF0" w14:textId="0185FA22" w:rsidR="00A568EC" w:rsidRDefault="00A568EC" w:rsidP="00596E3B">
      <w:pPr>
        <w:rPr>
          <w:lang w:val="ru-RU"/>
        </w:rPr>
      </w:pPr>
      <w:r>
        <w:rPr>
          <w:lang w:val="ru-RU"/>
        </w:rPr>
        <w:t xml:space="preserve">Посмотрим, как выглядит диаграмма этого модуля в </w:t>
      </w:r>
      <w:r>
        <w:t>RTL</w:t>
      </w:r>
      <w:r w:rsidRPr="00A568EC">
        <w:rPr>
          <w:lang w:val="ru-RU"/>
        </w:rPr>
        <w:t xml:space="preserve"> </w:t>
      </w:r>
      <w:r>
        <w:t>Viewer</w:t>
      </w:r>
      <w:r>
        <w:rPr>
          <w:lang w:val="ru-RU"/>
        </w:rPr>
        <w:t>:</w:t>
      </w:r>
    </w:p>
    <w:p w14:paraId="261A1C08" w14:textId="77777777" w:rsidR="006F40EC" w:rsidRDefault="006F40EC" w:rsidP="006F40EC">
      <w:pPr>
        <w:pStyle w:val="a4"/>
      </w:pPr>
      <w:r w:rsidRPr="006F40EC">
        <w:rPr>
          <w:lang w:val="ru-RU"/>
        </w:rPr>
        <w:drawing>
          <wp:inline distT="0" distB="0" distL="0" distR="0" wp14:anchorId="019678D1" wp14:editId="33890500">
            <wp:extent cx="4958298" cy="1199956"/>
            <wp:effectExtent l="0" t="0" r="0" b="635"/>
            <wp:docPr id="1536617184" name="Рисунок 1" descr="Изображение выглядит как линия, диаграмма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17184" name="Рисунок 1" descr="Изображение выглядит как линия, диаграмма, текст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5935" cy="12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278A" w14:textId="2C7684D4" w:rsidR="006F40EC" w:rsidRPr="006F40EC" w:rsidRDefault="006F40EC" w:rsidP="006F40EC">
      <w:pPr>
        <w:pStyle w:val="a4"/>
      </w:pPr>
      <w:bookmarkStart w:id="15" w:name="_Toc163052073"/>
      <w:r w:rsidRPr="006F40EC">
        <w:rPr>
          <w:lang w:val="ru-RU"/>
        </w:rPr>
        <w:t>Рис</w:t>
      </w:r>
      <w:r w:rsidRPr="00343C7E">
        <w:t xml:space="preserve">. </w:t>
      </w:r>
      <w:r>
        <w:fldChar w:fldCharType="begin"/>
      </w:r>
      <w:r w:rsidRPr="00343C7E">
        <w:instrText xml:space="preserve"> </w:instrText>
      </w:r>
      <w:r>
        <w:instrText>SEQ</w:instrText>
      </w:r>
      <w:r w:rsidRPr="00343C7E">
        <w:instrText xml:space="preserve"> </w:instrText>
      </w:r>
      <w:r w:rsidRPr="006F40EC">
        <w:rPr>
          <w:lang w:val="ru-RU"/>
        </w:rPr>
        <w:instrText>Рис</w:instrText>
      </w:r>
      <w:r w:rsidRPr="00343C7E">
        <w:instrText xml:space="preserve">. \* </w:instrText>
      </w:r>
      <w:r>
        <w:instrText>ARABIC</w:instrText>
      </w:r>
      <w:r w:rsidRPr="00343C7E">
        <w:instrText xml:space="preserve"> </w:instrText>
      </w:r>
      <w:r>
        <w:fldChar w:fldCharType="separate"/>
      </w:r>
      <w:r w:rsidR="00AF0A08">
        <w:rPr>
          <w:noProof/>
        </w:rPr>
        <w:t>7</w:t>
      </w:r>
      <w:r>
        <w:fldChar w:fldCharType="end"/>
      </w:r>
      <w:r w:rsidRPr="006F40EC">
        <w:t xml:space="preserve"> – </w:t>
      </w:r>
      <w:r>
        <w:rPr>
          <w:lang w:val="ru-RU"/>
        </w:rPr>
        <w:t>Модуль</w:t>
      </w:r>
      <w:r w:rsidRPr="00FC327B">
        <w:t xml:space="preserve"> </w:t>
      </w:r>
      <w:proofErr w:type="spellStart"/>
      <w:r>
        <w:t>my_</w:t>
      </w:r>
      <w:r>
        <w:t>slave</w:t>
      </w:r>
      <w:proofErr w:type="spellEnd"/>
      <w:r>
        <w:t xml:space="preserve"> </w:t>
      </w:r>
      <w:r>
        <w:rPr>
          <w:lang w:val="ru-RU"/>
        </w:rPr>
        <w:t>в</w:t>
      </w:r>
      <w:r w:rsidRPr="00FC327B">
        <w:t xml:space="preserve"> </w:t>
      </w:r>
      <w:r>
        <w:t>RTL Viewer</w:t>
      </w:r>
      <w:bookmarkEnd w:id="15"/>
    </w:p>
    <w:p w14:paraId="60910E44" w14:textId="77777777" w:rsidR="006F40EC" w:rsidRPr="006F40EC" w:rsidRDefault="006F40EC" w:rsidP="006F40EC"/>
    <w:p w14:paraId="25CA2589" w14:textId="1A584BE7" w:rsidR="00BF36B4" w:rsidRDefault="00BF36B4" w:rsidP="00BF36B4">
      <w:pPr>
        <w:pStyle w:val="3"/>
        <w:rPr>
          <w:lang w:val="ru-RU"/>
        </w:rPr>
      </w:pPr>
      <w:bookmarkStart w:id="16" w:name="_Toc163052039"/>
      <w:r>
        <w:rPr>
          <w:lang w:val="ru-RU"/>
        </w:rPr>
        <w:lastRenderedPageBreak/>
        <w:t xml:space="preserve">Создание модуля </w:t>
      </w:r>
      <w:r>
        <w:t>my</w:t>
      </w:r>
      <w:r w:rsidRPr="00BF36B4">
        <w:rPr>
          <w:lang w:val="ru-RU"/>
        </w:rPr>
        <w:t>_</w:t>
      </w:r>
      <w:proofErr w:type="spellStart"/>
      <w:r>
        <w:t>Dslave</w:t>
      </w:r>
      <w:bookmarkEnd w:id="16"/>
      <w:proofErr w:type="spellEnd"/>
    </w:p>
    <w:p w14:paraId="7B7E6187" w14:textId="22EA7754" w:rsidR="007B0870" w:rsidRDefault="00A568EC" w:rsidP="007B0870">
      <w:pPr>
        <w:pStyle w:val="a4"/>
      </w:pPr>
      <w:r w:rsidRPr="00A568EC">
        <w:drawing>
          <wp:inline distT="0" distB="0" distL="0" distR="0" wp14:anchorId="17F091BB" wp14:editId="1BD7B3B8">
            <wp:extent cx="3369100" cy="3103679"/>
            <wp:effectExtent l="0" t="0" r="3175" b="1905"/>
            <wp:docPr id="217861133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61133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6623" cy="311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94A" w14:textId="43C9C07A" w:rsidR="007B0870" w:rsidRPr="00850727" w:rsidRDefault="007B0870" w:rsidP="007B0870">
      <w:pPr>
        <w:pStyle w:val="a4"/>
        <w:rPr>
          <w:lang w:val="ru-RU"/>
        </w:rPr>
      </w:pPr>
      <w:bookmarkStart w:id="17" w:name="_Toc163052074"/>
      <w:r w:rsidRPr="00850727">
        <w:rPr>
          <w:lang w:val="ru-RU"/>
        </w:rPr>
        <w:t xml:space="preserve">Рис. </w:t>
      </w:r>
      <w:r>
        <w:fldChar w:fldCharType="begin"/>
      </w:r>
      <w:r w:rsidRPr="00850727">
        <w:rPr>
          <w:lang w:val="ru-RU"/>
        </w:rPr>
        <w:instrText xml:space="preserve"> </w:instrText>
      </w:r>
      <w:r>
        <w:instrText>SEQ</w:instrText>
      </w:r>
      <w:r w:rsidRPr="00850727">
        <w:rPr>
          <w:lang w:val="ru-RU"/>
        </w:rPr>
        <w:instrText xml:space="preserve"> Рис. \* </w:instrText>
      </w:r>
      <w:r>
        <w:instrText>ARABIC</w:instrText>
      </w:r>
      <w:r w:rsidRPr="00850727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8</w:t>
      </w:r>
      <w:r>
        <w:fldChar w:fldCharType="end"/>
      </w:r>
      <w:r>
        <w:rPr>
          <w:lang w:val="ru-RU"/>
        </w:rPr>
        <w:t xml:space="preserve"> – Модуль </w:t>
      </w:r>
      <w:r>
        <w:t>my</w:t>
      </w:r>
      <w:r w:rsidRPr="00850727">
        <w:rPr>
          <w:lang w:val="ru-RU"/>
        </w:rPr>
        <w:t>_</w:t>
      </w:r>
      <w:proofErr w:type="spellStart"/>
      <w:r>
        <w:t>Dslave</w:t>
      </w:r>
      <w:bookmarkEnd w:id="17"/>
      <w:proofErr w:type="spellEnd"/>
    </w:p>
    <w:p w14:paraId="70C386F2" w14:textId="77055A67" w:rsidR="007B0870" w:rsidRPr="00343C7E" w:rsidRDefault="007B0870" w:rsidP="007B0870">
      <w:pPr>
        <w:rPr>
          <w:lang w:val="ru-RU"/>
        </w:rPr>
      </w:pPr>
      <w:r w:rsidRPr="007B0870">
        <w:rPr>
          <w:lang w:val="ru-RU"/>
        </w:rPr>
        <w:t xml:space="preserve">Модуль </w:t>
      </w:r>
      <w:proofErr w:type="spellStart"/>
      <w:r w:rsidRPr="007B0870">
        <w:rPr>
          <w:lang w:val="ru-RU"/>
        </w:rPr>
        <w:t>my_Dslave</w:t>
      </w:r>
      <w:proofErr w:type="spellEnd"/>
      <w:r w:rsidRPr="007B0870">
        <w:rPr>
          <w:lang w:val="ru-RU"/>
        </w:rPr>
        <w:t xml:space="preserve"> является простым устройством в системе, которое принимает данные от мастера </w:t>
      </w:r>
      <w:proofErr w:type="spellStart"/>
      <w:r w:rsidRPr="007B0870">
        <w:rPr>
          <w:lang w:val="ru-RU"/>
        </w:rPr>
        <w:t>Avalon</w:t>
      </w:r>
      <w:proofErr w:type="spellEnd"/>
      <w:r w:rsidRPr="007B0870">
        <w:rPr>
          <w:lang w:val="ru-RU"/>
        </w:rPr>
        <w:t xml:space="preserve"> MM и передаёт их через интерфейс </w:t>
      </w:r>
      <w:proofErr w:type="spellStart"/>
      <w:r w:rsidRPr="007B0870">
        <w:rPr>
          <w:lang w:val="ru-RU"/>
        </w:rPr>
        <w:t>Conduit</w:t>
      </w:r>
      <w:proofErr w:type="spellEnd"/>
      <w:r w:rsidRPr="007B0870">
        <w:rPr>
          <w:lang w:val="ru-RU"/>
        </w:rPr>
        <w:t xml:space="preserve">. Когда мастер отправляет данные, </w:t>
      </w:r>
      <w:proofErr w:type="spellStart"/>
      <w:r w:rsidRPr="007B0870">
        <w:rPr>
          <w:lang w:val="ru-RU"/>
        </w:rPr>
        <w:t>my_Dslave</w:t>
      </w:r>
      <w:proofErr w:type="spellEnd"/>
      <w:r w:rsidRPr="007B0870">
        <w:rPr>
          <w:lang w:val="ru-RU"/>
        </w:rPr>
        <w:t xml:space="preserve"> сохраняет их во внутреннем регистре и затем передаёт через выходной порт coe_s0_Dout через интерфейс </w:t>
      </w:r>
      <w:proofErr w:type="spellStart"/>
      <w:r w:rsidRPr="007B0870">
        <w:rPr>
          <w:lang w:val="ru-RU"/>
        </w:rPr>
        <w:t>Conduit</w:t>
      </w:r>
      <w:proofErr w:type="spellEnd"/>
      <w:r w:rsidRPr="007B0870">
        <w:rPr>
          <w:lang w:val="ru-RU"/>
        </w:rPr>
        <w:t xml:space="preserve"> без каких-либо изменений. Это позволяет эффективно передавать данные от мастера </w:t>
      </w:r>
      <w:proofErr w:type="spellStart"/>
      <w:r w:rsidRPr="007B0870">
        <w:rPr>
          <w:lang w:val="ru-RU"/>
        </w:rPr>
        <w:t>Avalon</w:t>
      </w:r>
      <w:proofErr w:type="spellEnd"/>
      <w:r w:rsidRPr="007B0870">
        <w:rPr>
          <w:lang w:val="ru-RU"/>
        </w:rPr>
        <w:t xml:space="preserve"> MM к другим частям системы, используя </w:t>
      </w:r>
      <w:proofErr w:type="spellStart"/>
      <w:r w:rsidRPr="007B0870">
        <w:rPr>
          <w:lang w:val="ru-RU"/>
        </w:rPr>
        <w:t>my_Dslave</w:t>
      </w:r>
      <w:proofErr w:type="spellEnd"/>
      <w:r w:rsidRPr="007B0870">
        <w:rPr>
          <w:lang w:val="ru-RU"/>
        </w:rPr>
        <w:t xml:space="preserve"> в качестве посредника, без необходимости дополнительной обработки или изменений данных.</w:t>
      </w:r>
    </w:p>
    <w:p w14:paraId="06CAFF94" w14:textId="77777777" w:rsidR="00343C7E" w:rsidRDefault="00343C7E" w:rsidP="00343C7E">
      <w:pPr>
        <w:pStyle w:val="a4"/>
      </w:pPr>
      <w:r w:rsidRPr="00343C7E">
        <w:drawing>
          <wp:inline distT="0" distB="0" distL="0" distR="0" wp14:anchorId="4428D175" wp14:editId="1F737565">
            <wp:extent cx="5486400" cy="1243310"/>
            <wp:effectExtent l="0" t="0" r="0" b="0"/>
            <wp:docPr id="891956731" name="Рисунок 1" descr="Изображение выглядит как линия, диаграмма,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56731" name="Рисунок 1" descr="Изображение выглядит как линия, диаграмма, снимок экрана,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8691" cy="124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DFA4" w14:textId="2FB7D482" w:rsidR="00343C7E" w:rsidRPr="00343C7E" w:rsidRDefault="00343C7E" w:rsidP="00343C7E">
      <w:pPr>
        <w:pStyle w:val="a4"/>
      </w:pPr>
      <w:bookmarkStart w:id="18" w:name="_Toc163052075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A08">
        <w:rPr>
          <w:noProof/>
        </w:rPr>
        <w:t>9</w:t>
      </w:r>
      <w:r>
        <w:fldChar w:fldCharType="end"/>
      </w:r>
      <w:r>
        <w:t xml:space="preserve"> </w:t>
      </w:r>
      <w:r w:rsidRPr="006F40EC">
        <w:t xml:space="preserve">– </w:t>
      </w:r>
      <w:r>
        <w:rPr>
          <w:lang w:val="ru-RU"/>
        </w:rPr>
        <w:t>Модуль</w:t>
      </w:r>
      <w:r w:rsidRPr="00FC327B">
        <w:t xml:space="preserve"> </w:t>
      </w:r>
      <w:proofErr w:type="spellStart"/>
      <w:r>
        <w:t>my_slave</w:t>
      </w:r>
      <w:proofErr w:type="spellEnd"/>
      <w:r>
        <w:t xml:space="preserve"> </w:t>
      </w:r>
      <w:r>
        <w:rPr>
          <w:lang w:val="ru-RU"/>
        </w:rPr>
        <w:t>в</w:t>
      </w:r>
      <w:r w:rsidRPr="00FC327B">
        <w:t xml:space="preserve"> </w:t>
      </w:r>
      <w:r>
        <w:t>RTL Viewer</w:t>
      </w:r>
      <w:bookmarkEnd w:id="18"/>
    </w:p>
    <w:p w14:paraId="20C5274C" w14:textId="6F196D23" w:rsidR="007F1DFE" w:rsidRDefault="007F1DFE" w:rsidP="007F1DFE">
      <w:pPr>
        <w:pStyle w:val="3"/>
      </w:pPr>
      <w:bookmarkStart w:id="19" w:name="_Toc163052040"/>
      <w:r>
        <w:rPr>
          <w:lang w:val="ru-RU"/>
        </w:rPr>
        <w:t>Отличие</w:t>
      </w:r>
      <w:r w:rsidRPr="007F1DFE">
        <w:t xml:space="preserve"> </w:t>
      </w:r>
      <w:proofErr w:type="spellStart"/>
      <w:r>
        <w:t>my</w:t>
      </w:r>
      <w:r w:rsidRPr="007F1DFE">
        <w:t>_</w:t>
      </w:r>
      <w:r>
        <w:t>slave</w:t>
      </w:r>
      <w:proofErr w:type="spellEnd"/>
      <w:r w:rsidRPr="007F1DFE">
        <w:t xml:space="preserve"> </w:t>
      </w:r>
      <w:r>
        <w:rPr>
          <w:lang w:val="ru-RU"/>
        </w:rPr>
        <w:t>от</w:t>
      </w:r>
      <w:r w:rsidRPr="007F1DFE">
        <w:t xml:space="preserve"> </w:t>
      </w:r>
      <w:proofErr w:type="spellStart"/>
      <w:r>
        <w:t>my_Dslave</w:t>
      </w:r>
      <w:bookmarkEnd w:id="19"/>
      <w:proofErr w:type="spellEnd"/>
    </w:p>
    <w:p w14:paraId="472108B6" w14:textId="6CAF92C8" w:rsidR="007F1DFE" w:rsidRDefault="007F1DFE" w:rsidP="007F1DFE">
      <w:pPr>
        <w:rPr>
          <w:lang w:val="ru-RU"/>
        </w:rPr>
      </w:pPr>
      <w:r w:rsidRPr="007F1DFE">
        <w:rPr>
          <w:lang w:val="ru-RU"/>
        </w:rPr>
        <w:t xml:space="preserve">Модули </w:t>
      </w:r>
      <w:proofErr w:type="spellStart"/>
      <w:r w:rsidRPr="007F1DFE">
        <w:rPr>
          <w:lang w:val="ru-RU"/>
        </w:rPr>
        <w:t>my_slave</w:t>
      </w:r>
      <w:proofErr w:type="spellEnd"/>
      <w:r w:rsidRPr="007F1DFE">
        <w:rPr>
          <w:lang w:val="ru-RU"/>
        </w:rPr>
        <w:t xml:space="preserve"> и </w:t>
      </w:r>
      <w:proofErr w:type="spellStart"/>
      <w:r w:rsidRPr="007F1DFE">
        <w:rPr>
          <w:lang w:val="ru-RU"/>
        </w:rPr>
        <w:t>my_Dslave</w:t>
      </w:r>
      <w:proofErr w:type="spellEnd"/>
      <w:r w:rsidRPr="007F1DFE">
        <w:rPr>
          <w:lang w:val="ru-RU"/>
        </w:rPr>
        <w:t xml:space="preserve"> оба выполняют функцию обработки данных в системе, но есть несколько ключевых различий между ними.</w:t>
      </w:r>
    </w:p>
    <w:p w14:paraId="300BCBA0" w14:textId="56CF1DB5" w:rsidR="009B77BD" w:rsidRPr="009B77BD" w:rsidRDefault="009B77BD" w:rsidP="007F1DFE">
      <w:pPr>
        <w:rPr>
          <w:lang w:val="ru-RU"/>
        </w:rPr>
      </w:pPr>
      <w:r>
        <w:rPr>
          <w:lang w:val="ru-RU"/>
        </w:rPr>
        <w:t xml:space="preserve">Если обычный </w:t>
      </w:r>
      <w:r>
        <w:t>slave</w:t>
      </w:r>
      <w:r w:rsidRPr="009B77BD">
        <w:rPr>
          <w:lang w:val="ru-RU"/>
        </w:rPr>
        <w:t xml:space="preserve"> </w:t>
      </w:r>
      <w:r>
        <w:rPr>
          <w:lang w:val="ru-RU"/>
        </w:rPr>
        <w:t xml:space="preserve">просто записывает то, что пришло на шину </w:t>
      </w:r>
      <w:r>
        <w:t>write</w:t>
      </w:r>
      <w:r>
        <w:rPr>
          <w:lang w:val="ru-RU"/>
        </w:rPr>
        <w:t>_</w:t>
      </w:r>
      <w:r>
        <w:t>data</w:t>
      </w:r>
      <w:r>
        <w:rPr>
          <w:lang w:val="ru-RU"/>
        </w:rPr>
        <w:t>, то</w:t>
      </w:r>
      <w:r w:rsidRPr="009B77BD">
        <w:rPr>
          <w:lang w:val="ru-RU"/>
        </w:rPr>
        <w:t xml:space="preserve"> </w:t>
      </w:r>
      <w:proofErr w:type="spellStart"/>
      <w:r>
        <w:t>Dslave</w:t>
      </w:r>
      <w:proofErr w:type="spellEnd"/>
      <w:r>
        <w:rPr>
          <w:lang w:val="ru-RU"/>
        </w:rPr>
        <w:t xml:space="preserve"> будет хранить число обращений к нему</w:t>
      </w:r>
    </w:p>
    <w:p w14:paraId="532C1208" w14:textId="417F806F" w:rsidR="00DB3590" w:rsidRPr="00223ECA" w:rsidRDefault="00223ECA" w:rsidP="00223ECA">
      <w:pPr>
        <w:pStyle w:val="3"/>
        <w:rPr>
          <w:lang w:val="ru-RU"/>
        </w:rPr>
      </w:pPr>
      <w:bookmarkStart w:id="20" w:name="_Toc163052041"/>
      <w:r>
        <w:rPr>
          <w:lang w:val="ru-RU"/>
        </w:rPr>
        <w:t>Принцип работы системы</w:t>
      </w:r>
      <w:bookmarkEnd w:id="20"/>
    </w:p>
    <w:p w14:paraId="4E091FDB" w14:textId="595DE6AB" w:rsidR="00E963CF" w:rsidRDefault="00DB3590" w:rsidP="007B0870">
      <w:pPr>
        <w:rPr>
          <w:lang w:val="ru-RU"/>
        </w:rPr>
      </w:pPr>
      <w:r>
        <w:rPr>
          <w:lang w:val="ru-RU"/>
        </w:rPr>
        <w:t xml:space="preserve">Таким образом, автомат берёт данные с </w:t>
      </w:r>
      <w:r>
        <w:t>Conduit</w:t>
      </w:r>
      <w:r w:rsidRPr="00DB3590">
        <w:rPr>
          <w:lang w:val="ru-RU"/>
        </w:rPr>
        <w:t>’</w:t>
      </w:r>
      <w:r>
        <w:rPr>
          <w:lang w:val="ru-RU"/>
        </w:rPr>
        <w:t xml:space="preserve">а, выдает их на шину </w:t>
      </w:r>
      <w:r>
        <w:t>master</w:t>
      </w:r>
      <w:r>
        <w:rPr>
          <w:lang w:val="ru-RU"/>
        </w:rPr>
        <w:t xml:space="preserve"> (с 0 по 255 такты цикла), м/у записями (когда не </w:t>
      </w:r>
      <w:r>
        <w:t>write</w:t>
      </w:r>
      <w:r>
        <w:rPr>
          <w:lang w:val="ru-RU"/>
        </w:rPr>
        <w:t xml:space="preserve">), формирует признаки того, что он не работает, выдавая 255, когда работает, выдаёт </w:t>
      </w:r>
      <w:r w:rsidRPr="00DB3590">
        <w:rPr>
          <w:lang w:val="ru-RU"/>
        </w:rPr>
        <w:t>1</w:t>
      </w:r>
      <w:r>
        <w:rPr>
          <w:lang w:val="ru-RU"/>
        </w:rPr>
        <w:t>.</w:t>
      </w:r>
    </w:p>
    <w:p w14:paraId="02670C9C" w14:textId="77777777" w:rsidR="00E963CF" w:rsidRDefault="00E963CF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CA49295" w14:textId="114FB6B5" w:rsidR="006B30E9" w:rsidRDefault="00DB3590" w:rsidP="009E11FC">
      <w:pPr>
        <w:pStyle w:val="2"/>
      </w:pPr>
      <w:bookmarkStart w:id="21" w:name="_Toc161170159"/>
      <w:bookmarkStart w:id="22" w:name="_Toc163052042"/>
      <w:r>
        <w:rPr>
          <w:lang w:val="ru-RU"/>
        </w:rPr>
        <w:lastRenderedPageBreak/>
        <w:t xml:space="preserve">Создание </w:t>
      </w:r>
      <w:r w:rsidR="006B30E9">
        <w:t>проекта</w:t>
      </w:r>
      <w:bookmarkEnd w:id="21"/>
      <w:bookmarkEnd w:id="22"/>
    </w:p>
    <w:p w14:paraId="6A560F01" w14:textId="1C9D322F" w:rsidR="004F3822" w:rsidRPr="00386043" w:rsidRDefault="004F3822" w:rsidP="006406F6">
      <w:pPr>
        <w:pStyle w:val="3"/>
        <w:rPr>
          <w:lang w:val="ru-RU"/>
        </w:rPr>
      </w:pPr>
      <w:bookmarkStart w:id="23" w:name="_Toc161170161"/>
      <w:bookmarkStart w:id="24" w:name="_Toc163052043"/>
      <w:r w:rsidRPr="00386043">
        <w:rPr>
          <w:lang w:val="ru-RU"/>
        </w:rPr>
        <w:t xml:space="preserve">Начало работы в </w:t>
      </w:r>
      <w:r w:rsidRPr="004553E8">
        <w:t>PD</w:t>
      </w:r>
      <w:bookmarkEnd w:id="23"/>
      <w:bookmarkEnd w:id="24"/>
    </w:p>
    <w:p w14:paraId="0CF6007C" w14:textId="299C4028" w:rsidR="001112A0" w:rsidRPr="00386043" w:rsidRDefault="001112A0" w:rsidP="00626D56">
      <w:pPr>
        <w:spacing w:after="240"/>
        <w:rPr>
          <w:lang w:val="ru-RU"/>
        </w:rPr>
      </w:pPr>
      <w:r w:rsidRPr="00386043">
        <w:rPr>
          <w:lang w:val="ru-RU"/>
        </w:rPr>
        <w:t xml:space="preserve">Откроем </w:t>
      </w:r>
      <w:r>
        <w:t>PD</w:t>
      </w:r>
      <w:r w:rsidRPr="00386043">
        <w:rPr>
          <w:lang w:val="ru-RU"/>
        </w:rPr>
        <w:t xml:space="preserve"> и сохраним систему:</w:t>
      </w:r>
    </w:p>
    <w:p w14:paraId="5B28488F" w14:textId="4D771F59" w:rsidR="000F6357" w:rsidRPr="00FA260E" w:rsidRDefault="008D76BE" w:rsidP="001643DA">
      <w:pPr>
        <w:pStyle w:val="a4"/>
      </w:pPr>
      <w:r w:rsidRPr="008D76BE">
        <w:drawing>
          <wp:inline distT="0" distB="0" distL="0" distR="0" wp14:anchorId="6DFA8933" wp14:editId="66288A8F">
            <wp:extent cx="4821382" cy="2020806"/>
            <wp:effectExtent l="0" t="0" r="0" b="0"/>
            <wp:docPr id="1759441927" name="Рисунок 1" descr="Изображение выглядит как текст, программное обеспечение, число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41927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6661" cy="203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C571" w14:textId="17FBE3C9" w:rsidR="001112A0" w:rsidRPr="005D5DD1" w:rsidRDefault="000F6357" w:rsidP="001643DA">
      <w:pPr>
        <w:pStyle w:val="a4"/>
      </w:pPr>
      <w:bookmarkStart w:id="25" w:name="_Toc161170180"/>
      <w:bookmarkStart w:id="26" w:name="_Toc163052076"/>
      <w:r w:rsidRPr="00386043">
        <w:rPr>
          <w:lang w:val="ru-RU"/>
        </w:rPr>
        <w:t>Рис</w:t>
      </w:r>
      <w:r w:rsidRPr="005D5DD1">
        <w:t xml:space="preserve">. </w:t>
      </w:r>
      <w:r w:rsidRPr="00FA260E">
        <w:fldChar w:fldCharType="begin"/>
      </w:r>
      <w:r w:rsidRPr="005D5DD1">
        <w:instrText xml:space="preserve"> </w:instrText>
      </w:r>
      <w:r w:rsidRPr="00415BB4">
        <w:instrText>SEQ</w:instrText>
      </w:r>
      <w:r w:rsidRPr="005D5DD1">
        <w:instrText xml:space="preserve"> </w:instrText>
      </w:r>
      <w:r w:rsidRPr="00386043">
        <w:rPr>
          <w:lang w:val="ru-RU"/>
        </w:rPr>
        <w:instrText>Рис</w:instrText>
      </w:r>
      <w:r w:rsidRPr="005D5DD1">
        <w:instrText xml:space="preserve">. \* </w:instrText>
      </w:r>
      <w:r w:rsidRPr="00415BB4">
        <w:instrText>ARABIC</w:instrText>
      </w:r>
      <w:r w:rsidRPr="005D5DD1">
        <w:instrText xml:space="preserve"> </w:instrText>
      </w:r>
      <w:r w:rsidRPr="00FA260E">
        <w:fldChar w:fldCharType="separate"/>
      </w:r>
      <w:r w:rsidR="00AF0A08">
        <w:rPr>
          <w:noProof/>
        </w:rPr>
        <w:t>10</w:t>
      </w:r>
      <w:r w:rsidRPr="00FA260E">
        <w:fldChar w:fldCharType="end"/>
      </w:r>
      <w:r w:rsidRPr="005D5DD1">
        <w:t xml:space="preserve"> – </w:t>
      </w:r>
      <w:r w:rsidRPr="00386043">
        <w:rPr>
          <w:lang w:val="ru-RU"/>
        </w:rPr>
        <w:t>Исходное</w:t>
      </w:r>
      <w:r w:rsidRPr="005D5DD1">
        <w:t xml:space="preserve"> </w:t>
      </w:r>
      <w:r w:rsidRPr="00386043">
        <w:rPr>
          <w:lang w:val="ru-RU"/>
        </w:rPr>
        <w:t>окно</w:t>
      </w:r>
      <w:r w:rsidRPr="005D5DD1">
        <w:t xml:space="preserve"> </w:t>
      </w:r>
      <w:r w:rsidRPr="00415BB4">
        <w:t>PD</w:t>
      </w:r>
      <w:bookmarkEnd w:id="25"/>
      <w:bookmarkEnd w:id="26"/>
    </w:p>
    <w:p w14:paraId="25BEFC8A" w14:textId="5176B58C" w:rsidR="006A6967" w:rsidRPr="00626D56" w:rsidRDefault="000A32A5" w:rsidP="00626D56">
      <w:pPr>
        <w:spacing w:after="240"/>
      </w:pPr>
      <w:r>
        <w:rPr>
          <w:lang w:val="ru-RU"/>
        </w:rPr>
        <w:t>Через</w:t>
      </w:r>
      <w:r w:rsidRPr="00626D56">
        <w:t xml:space="preserve"> </w:t>
      </w:r>
      <w:r>
        <w:rPr>
          <w:lang w:val="ru-RU"/>
        </w:rPr>
        <w:t>строчку</w:t>
      </w:r>
      <w:r w:rsidRPr="00626D56">
        <w:t xml:space="preserve"> </w:t>
      </w:r>
      <w:r>
        <w:t>New</w:t>
      </w:r>
      <w:r w:rsidRPr="00626D56">
        <w:t xml:space="preserve"> </w:t>
      </w:r>
      <w:r>
        <w:t>Component</w:t>
      </w:r>
      <w:r w:rsidRPr="00626D56">
        <w:t xml:space="preserve"> </w:t>
      </w:r>
      <w:r>
        <w:rPr>
          <w:lang w:val="ru-RU"/>
        </w:rPr>
        <w:t>импортируем</w:t>
      </w:r>
      <w:r w:rsidRPr="00626D56">
        <w:t xml:space="preserve"> </w:t>
      </w:r>
      <w:r>
        <w:rPr>
          <w:lang w:val="ru-RU"/>
        </w:rPr>
        <w:t>модули</w:t>
      </w:r>
      <w:r w:rsidRPr="00626D56">
        <w:t xml:space="preserve">, </w:t>
      </w:r>
      <w:r>
        <w:rPr>
          <w:lang w:val="ru-RU"/>
        </w:rPr>
        <w:t>созданные</w:t>
      </w:r>
      <w:r w:rsidRPr="00626D56">
        <w:t xml:space="preserve"> </w:t>
      </w:r>
      <w:r>
        <w:rPr>
          <w:lang w:val="ru-RU"/>
        </w:rPr>
        <w:t>ранее</w:t>
      </w:r>
      <w:r w:rsidRPr="00626D56">
        <w:t xml:space="preserve"> (</w:t>
      </w:r>
      <w:proofErr w:type="spellStart"/>
      <w:r>
        <w:t>my</w:t>
      </w:r>
      <w:r w:rsidRPr="00626D56">
        <w:t>_</w:t>
      </w:r>
      <w:r>
        <w:t>master</w:t>
      </w:r>
      <w:proofErr w:type="spellEnd"/>
      <w:r w:rsidRPr="00626D56">
        <w:t xml:space="preserve">, </w:t>
      </w:r>
      <w:proofErr w:type="spellStart"/>
      <w:r>
        <w:t>my</w:t>
      </w:r>
      <w:r w:rsidRPr="00626D56">
        <w:t>_</w:t>
      </w:r>
      <w:r>
        <w:t>slave</w:t>
      </w:r>
      <w:proofErr w:type="spellEnd"/>
      <w:r w:rsidRPr="00626D56">
        <w:t xml:space="preserve">, </w:t>
      </w:r>
      <w:proofErr w:type="spellStart"/>
      <w:r>
        <w:t>my_Dslave</w:t>
      </w:r>
      <w:proofErr w:type="spellEnd"/>
      <w:r w:rsidRPr="00626D56">
        <w:t>)</w:t>
      </w:r>
      <w:r w:rsidR="00626D56">
        <w:t>:</w:t>
      </w:r>
    </w:p>
    <w:p w14:paraId="3C46DC51" w14:textId="0B00B2CC" w:rsidR="00CF7E91" w:rsidRDefault="00626D56" w:rsidP="001643DA">
      <w:pPr>
        <w:pStyle w:val="a4"/>
      </w:pPr>
      <w:r w:rsidRPr="00626D56">
        <w:drawing>
          <wp:inline distT="0" distB="0" distL="0" distR="0" wp14:anchorId="34D8052A" wp14:editId="2C2D324C">
            <wp:extent cx="4234601" cy="1856797"/>
            <wp:effectExtent l="0" t="0" r="0" b="0"/>
            <wp:docPr id="203033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36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4476" cy="186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D053" w14:textId="02145164" w:rsidR="00D504AA" w:rsidRPr="00200B68" w:rsidRDefault="00CF7E91" w:rsidP="001643DA">
      <w:pPr>
        <w:pStyle w:val="a4"/>
      </w:pPr>
      <w:bookmarkStart w:id="27" w:name="_Toc163052077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A08">
        <w:rPr>
          <w:noProof/>
        </w:rPr>
        <w:t>11</w:t>
      </w:r>
      <w:r>
        <w:fldChar w:fldCharType="end"/>
      </w:r>
      <w:r>
        <w:t xml:space="preserve"> – </w:t>
      </w:r>
      <w:r w:rsidR="00200B68">
        <w:rPr>
          <w:lang w:val="ru-RU"/>
        </w:rPr>
        <w:t>Закладка</w:t>
      </w:r>
      <w:r w:rsidR="00200B68" w:rsidRPr="00200B68">
        <w:t xml:space="preserve"> </w:t>
      </w:r>
      <w:r w:rsidR="00200B68">
        <w:t xml:space="preserve">Component Type </w:t>
      </w:r>
      <w:r w:rsidR="00200B68">
        <w:rPr>
          <w:lang w:val="ru-RU"/>
        </w:rPr>
        <w:t>в</w:t>
      </w:r>
      <w:r w:rsidR="00200B68" w:rsidRPr="00200B68">
        <w:t xml:space="preserve"> </w:t>
      </w:r>
      <w:r w:rsidR="00200B68">
        <w:t>New Component</w:t>
      </w:r>
      <w:bookmarkEnd w:id="27"/>
    </w:p>
    <w:p w14:paraId="363D0874" w14:textId="77777777" w:rsidR="004F6E5B" w:rsidRDefault="004F6E5B" w:rsidP="004F6E5B"/>
    <w:p w14:paraId="4F5EF97C" w14:textId="77777777" w:rsidR="00502C97" w:rsidRDefault="00502C97" w:rsidP="00502C97">
      <w:pPr>
        <w:keepNext/>
        <w:jc w:val="center"/>
      </w:pPr>
      <w:r w:rsidRPr="00502C97">
        <w:drawing>
          <wp:inline distT="0" distB="0" distL="0" distR="0" wp14:anchorId="644D3440" wp14:editId="26CBEC11">
            <wp:extent cx="5285916" cy="1382079"/>
            <wp:effectExtent l="0" t="0" r="0" b="8890"/>
            <wp:docPr id="852631847" name="Рисунок 1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31847" name="Рисунок 1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2404" cy="13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F58C" w14:textId="4DE3B7F5" w:rsidR="00502C97" w:rsidRPr="00502C97" w:rsidRDefault="00502C97" w:rsidP="00502C97">
      <w:pPr>
        <w:pStyle w:val="a4"/>
      </w:pPr>
      <w:bookmarkStart w:id="28" w:name="_Toc163052078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A08">
        <w:rPr>
          <w:noProof/>
        </w:rPr>
        <w:t>12</w:t>
      </w:r>
      <w:r>
        <w:fldChar w:fldCharType="end"/>
      </w:r>
      <w:r>
        <w:t xml:space="preserve"> – </w:t>
      </w:r>
      <w:r>
        <w:rPr>
          <w:lang w:val="ru-RU"/>
        </w:rPr>
        <w:t>Закладка</w:t>
      </w:r>
      <w:r w:rsidRPr="00502C97">
        <w:t xml:space="preserve"> </w:t>
      </w:r>
      <w:r>
        <w:t xml:space="preserve">Files </w:t>
      </w:r>
      <w:r>
        <w:rPr>
          <w:lang w:val="ru-RU"/>
        </w:rPr>
        <w:t>в</w:t>
      </w:r>
      <w:r w:rsidRPr="00200B68">
        <w:t xml:space="preserve"> </w:t>
      </w:r>
      <w:r>
        <w:t>New Component</w:t>
      </w:r>
      <w:bookmarkEnd w:id="28"/>
    </w:p>
    <w:p w14:paraId="7306C570" w14:textId="77777777" w:rsidR="00502C97" w:rsidRDefault="00502C97" w:rsidP="004F6E5B"/>
    <w:p w14:paraId="5ECF1D2F" w14:textId="77777777" w:rsidR="005D5DD1" w:rsidRDefault="005D5DD1" w:rsidP="005D5DD1">
      <w:pPr>
        <w:pStyle w:val="a4"/>
      </w:pPr>
      <w:r w:rsidRPr="005D5DD1">
        <w:lastRenderedPageBreak/>
        <w:drawing>
          <wp:inline distT="0" distB="0" distL="0" distR="0" wp14:anchorId="1662111B" wp14:editId="7E2BCA6D">
            <wp:extent cx="5559747" cy="1142853"/>
            <wp:effectExtent l="0" t="0" r="3175" b="635"/>
            <wp:docPr id="2083396164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96164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5696" cy="114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1F4B" w14:textId="640B7A8D" w:rsidR="005D5DD1" w:rsidRDefault="005D5DD1" w:rsidP="005D5DD1">
      <w:pPr>
        <w:pStyle w:val="a4"/>
        <w:rPr>
          <w:lang w:val="ru-RU"/>
        </w:rPr>
      </w:pPr>
      <w:bookmarkStart w:id="29" w:name="_Toc163052079"/>
      <w:r w:rsidRPr="005D5DD1">
        <w:rPr>
          <w:lang w:val="ru-RU"/>
        </w:rPr>
        <w:t xml:space="preserve">Рис. </w:t>
      </w:r>
      <w:r>
        <w:fldChar w:fldCharType="begin"/>
      </w:r>
      <w:r w:rsidRPr="005D5DD1">
        <w:rPr>
          <w:lang w:val="ru-RU"/>
        </w:rPr>
        <w:instrText xml:space="preserve"> </w:instrText>
      </w:r>
      <w:r>
        <w:instrText>SEQ</w:instrText>
      </w:r>
      <w:r w:rsidRPr="005D5DD1">
        <w:rPr>
          <w:lang w:val="ru-RU"/>
        </w:rPr>
        <w:instrText xml:space="preserve"> Рис. \* </w:instrText>
      </w:r>
      <w:r>
        <w:instrText>ARABIC</w:instrText>
      </w:r>
      <w:r w:rsidRPr="005D5DD1">
        <w:rPr>
          <w:lang w:val="ru-RU"/>
        </w:rPr>
        <w:instrText xml:space="preserve"> </w:instrText>
      </w:r>
      <w:r>
        <w:fldChar w:fldCharType="separate"/>
      </w:r>
      <w:r w:rsidR="00AF0A08">
        <w:rPr>
          <w:noProof/>
        </w:rPr>
        <w:t>13</w:t>
      </w:r>
      <w:r>
        <w:fldChar w:fldCharType="end"/>
      </w:r>
      <w:r w:rsidRPr="005D5DD1">
        <w:rPr>
          <w:lang w:val="ru-RU"/>
        </w:rPr>
        <w:t xml:space="preserve"> – </w:t>
      </w:r>
      <w:r>
        <w:rPr>
          <w:lang w:val="ru-RU"/>
        </w:rPr>
        <w:t>Выбор файла для симуляции</w:t>
      </w:r>
      <w:bookmarkEnd w:id="29"/>
    </w:p>
    <w:p w14:paraId="1B5D1235" w14:textId="77777777" w:rsidR="00602A49" w:rsidRDefault="00602A49" w:rsidP="00602A49">
      <w:pPr>
        <w:pStyle w:val="a4"/>
      </w:pPr>
      <w:r w:rsidRPr="00602A49">
        <w:rPr>
          <w:lang w:val="ru-RU"/>
        </w:rPr>
        <w:drawing>
          <wp:inline distT="0" distB="0" distL="0" distR="0" wp14:anchorId="036F7AEB" wp14:editId="7DF0BE99">
            <wp:extent cx="5237018" cy="3186436"/>
            <wp:effectExtent l="0" t="0" r="1905" b="0"/>
            <wp:docPr id="105936192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192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1617" cy="318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7C5D" w14:textId="4A688EC6" w:rsidR="00CB5BDF" w:rsidRPr="00602A49" w:rsidRDefault="00602A49" w:rsidP="00602A49">
      <w:pPr>
        <w:pStyle w:val="a4"/>
      </w:pPr>
      <w:bookmarkStart w:id="30" w:name="_Toc163052080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A08">
        <w:rPr>
          <w:noProof/>
        </w:rPr>
        <w:t>14</w:t>
      </w:r>
      <w:r>
        <w:fldChar w:fldCharType="end"/>
      </w:r>
      <w:r w:rsidRPr="00602A49">
        <w:t xml:space="preserve"> – </w:t>
      </w:r>
      <w:r>
        <w:rPr>
          <w:lang w:val="ru-RU"/>
        </w:rPr>
        <w:t>Закладка</w:t>
      </w:r>
      <w:r w:rsidRPr="00502C97">
        <w:t xml:space="preserve"> </w:t>
      </w:r>
      <w:r>
        <w:t>Signals &amp; Interfaces</w:t>
      </w:r>
      <w:r>
        <w:t xml:space="preserve"> </w:t>
      </w:r>
      <w:r>
        <w:rPr>
          <w:lang w:val="ru-RU"/>
        </w:rPr>
        <w:t>в</w:t>
      </w:r>
      <w:r w:rsidRPr="00200B68">
        <w:t xml:space="preserve"> </w:t>
      </w:r>
      <w:r>
        <w:t>New Component</w:t>
      </w:r>
      <w:r w:rsidR="00442E36">
        <w:t xml:space="preserve"> (master)</w:t>
      </w:r>
      <w:bookmarkEnd w:id="30"/>
    </w:p>
    <w:p w14:paraId="3B38E0BA" w14:textId="2252EF32" w:rsidR="00602A49" w:rsidRDefault="00566839" w:rsidP="00CB5BDF">
      <w:pPr>
        <w:rPr>
          <w:lang w:val="ru-RU"/>
        </w:rPr>
      </w:pPr>
      <w:r>
        <w:rPr>
          <w:lang w:val="ru-RU"/>
        </w:rPr>
        <w:t xml:space="preserve">Убедимся в том, что модуль </w:t>
      </w:r>
      <w:r>
        <w:t>my</w:t>
      </w:r>
      <w:r w:rsidRPr="00566839">
        <w:rPr>
          <w:lang w:val="ru-RU"/>
        </w:rPr>
        <w:t>_</w:t>
      </w:r>
      <w:r>
        <w:t>master</w:t>
      </w:r>
      <w:r w:rsidRPr="00566839">
        <w:rPr>
          <w:lang w:val="ru-RU"/>
        </w:rPr>
        <w:t xml:space="preserve"> </w:t>
      </w:r>
      <w:r>
        <w:rPr>
          <w:lang w:val="ru-RU"/>
        </w:rPr>
        <w:t>был успешно добавлен в проект:</w:t>
      </w:r>
    </w:p>
    <w:p w14:paraId="4DD56078" w14:textId="77777777" w:rsidR="008A3E64" w:rsidRDefault="008A3E64" w:rsidP="008A3E64">
      <w:pPr>
        <w:pStyle w:val="a4"/>
      </w:pPr>
      <w:r w:rsidRPr="008A3E64">
        <w:rPr>
          <w:lang w:val="ru-RU"/>
        </w:rPr>
        <w:drawing>
          <wp:inline distT="0" distB="0" distL="0" distR="0" wp14:anchorId="230BB21E" wp14:editId="47154909">
            <wp:extent cx="4523101" cy="1370226"/>
            <wp:effectExtent l="0" t="0" r="0" b="1905"/>
            <wp:docPr id="173665028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5028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4424" cy="137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26F8" w14:textId="23953DE1" w:rsidR="008A3E64" w:rsidRDefault="008A3E64" w:rsidP="008A3E64">
      <w:pPr>
        <w:pStyle w:val="a4"/>
        <w:rPr>
          <w:lang w:val="ru-RU"/>
        </w:rPr>
      </w:pPr>
      <w:bookmarkStart w:id="31" w:name="_Toc163052081"/>
      <w:r w:rsidRPr="008A3E64">
        <w:rPr>
          <w:lang w:val="ru-RU"/>
        </w:rPr>
        <w:t xml:space="preserve">Рис. </w:t>
      </w:r>
      <w:r>
        <w:fldChar w:fldCharType="begin"/>
      </w:r>
      <w:r w:rsidRPr="008A3E64">
        <w:rPr>
          <w:lang w:val="ru-RU"/>
        </w:rPr>
        <w:instrText xml:space="preserve"> </w:instrText>
      </w:r>
      <w:r>
        <w:instrText>SEQ</w:instrText>
      </w:r>
      <w:r w:rsidRPr="008A3E64">
        <w:rPr>
          <w:lang w:val="ru-RU"/>
        </w:rPr>
        <w:instrText xml:space="preserve"> Рис. \* </w:instrText>
      </w:r>
      <w:r>
        <w:instrText>ARABIC</w:instrText>
      </w:r>
      <w:r w:rsidRPr="008A3E64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15</w:t>
      </w:r>
      <w:r>
        <w:fldChar w:fldCharType="end"/>
      </w:r>
      <w:r>
        <w:rPr>
          <w:lang w:val="ru-RU"/>
        </w:rPr>
        <w:t xml:space="preserve"> – Проверка успешного добавления мастера в проект</w:t>
      </w:r>
      <w:bookmarkEnd w:id="31"/>
    </w:p>
    <w:p w14:paraId="397F708A" w14:textId="2528FC60" w:rsidR="00E61523" w:rsidRPr="00442E36" w:rsidRDefault="002F20E8" w:rsidP="00E61523">
      <w:pPr>
        <w:rPr>
          <w:lang w:val="ru-RU"/>
        </w:rPr>
      </w:pPr>
      <w:r>
        <w:rPr>
          <w:lang w:val="ru-RU"/>
        </w:rPr>
        <w:t xml:space="preserve">Теперь проведём аналогичные действия для модулей </w:t>
      </w:r>
      <w:r>
        <w:t>my</w:t>
      </w:r>
      <w:r w:rsidRPr="002F20E8">
        <w:rPr>
          <w:lang w:val="ru-RU"/>
        </w:rPr>
        <w:t>_</w:t>
      </w:r>
      <w:r>
        <w:t>slave</w:t>
      </w:r>
      <w:r w:rsidRPr="002F20E8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my</w:t>
      </w:r>
      <w:r w:rsidRPr="002F20E8">
        <w:rPr>
          <w:lang w:val="ru-RU"/>
        </w:rPr>
        <w:t>_</w:t>
      </w:r>
      <w:proofErr w:type="spellStart"/>
      <w:r>
        <w:t>Dslave</w:t>
      </w:r>
      <w:proofErr w:type="spellEnd"/>
      <w:r w:rsidRPr="002F20E8">
        <w:rPr>
          <w:lang w:val="ru-RU"/>
        </w:rPr>
        <w:t>:</w:t>
      </w:r>
    </w:p>
    <w:p w14:paraId="36D58496" w14:textId="77777777" w:rsidR="00442E36" w:rsidRDefault="00442E36" w:rsidP="00442E36">
      <w:pPr>
        <w:pStyle w:val="a4"/>
      </w:pPr>
      <w:r w:rsidRPr="00442E36">
        <w:lastRenderedPageBreak/>
        <w:drawing>
          <wp:inline distT="0" distB="0" distL="0" distR="0" wp14:anchorId="138EBCEF" wp14:editId="1EDD7F54">
            <wp:extent cx="5422832" cy="2639827"/>
            <wp:effectExtent l="0" t="0" r="6985" b="8255"/>
            <wp:docPr id="57018034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8034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2037" cy="26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5AFB" w14:textId="7743F2A5" w:rsidR="00442E36" w:rsidRDefault="00442E36" w:rsidP="00442E36">
      <w:pPr>
        <w:pStyle w:val="a4"/>
      </w:pPr>
      <w:bookmarkStart w:id="32" w:name="_Toc163052082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A08">
        <w:rPr>
          <w:noProof/>
        </w:rPr>
        <w:t>16</w:t>
      </w:r>
      <w:r>
        <w:fldChar w:fldCharType="end"/>
      </w:r>
      <w:r w:rsidRPr="00602A49">
        <w:t xml:space="preserve"> – </w:t>
      </w:r>
      <w:r>
        <w:rPr>
          <w:lang w:val="ru-RU"/>
        </w:rPr>
        <w:t>Закладка</w:t>
      </w:r>
      <w:r w:rsidRPr="00502C97">
        <w:t xml:space="preserve"> </w:t>
      </w:r>
      <w:r>
        <w:t xml:space="preserve">Signals &amp; Interfaces </w:t>
      </w:r>
      <w:r>
        <w:rPr>
          <w:lang w:val="ru-RU"/>
        </w:rPr>
        <w:t>в</w:t>
      </w:r>
      <w:r w:rsidRPr="00200B68">
        <w:t xml:space="preserve"> </w:t>
      </w:r>
      <w:r>
        <w:t>New Component (</w:t>
      </w:r>
      <w:r>
        <w:t>slave</w:t>
      </w:r>
      <w:r>
        <w:t>)</w:t>
      </w:r>
      <w:bookmarkEnd w:id="32"/>
    </w:p>
    <w:p w14:paraId="7B7784C8" w14:textId="77777777" w:rsidR="00442E36" w:rsidRDefault="00442E36" w:rsidP="00442E36">
      <w:pPr>
        <w:pStyle w:val="a4"/>
      </w:pPr>
      <w:r w:rsidRPr="00442E36">
        <w:drawing>
          <wp:inline distT="0" distB="0" distL="0" distR="0" wp14:anchorId="44A8ABA7" wp14:editId="088A228D">
            <wp:extent cx="5476620" cy="2919498"/>
            <wp:effectExtent l="0" t="0" r="0" b="0"/>
            <wp:docPr id="174617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70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9770" cy="292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3B4A" w14:textId="681FBA23" w:rsidR="00442E36" w:rsidRDefault="00442E36" w:rsidP="00442E36">
      <w:pPr>
        <w:pStyle w:val="a4"/>
      </w:pPr>
      <w:bookmarkStart w:id="33" w:name="_Toc163052083"/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F0A08">
        <w:rPr>
          <w:noProof/>
        </w:rPr>
        <w:t>17</w:t>
      </w:r>
      <w:r>
        <w:fldChar w:fldCharType="end"/>
      </w:r>
      <w:r w:rsidRPr="00602A49">
        <w:t xml:space="preserve"> – </w:t>
      </w:r>
      <w:r>
        <w:rPr>
          <w:lang w:val="ru-RU"/>
        </w:rPr>
        <w:t>Закладка</w:t>
      </w:r>
      <w:r w:rsidRPr="00502C97">
        <w:t xml:space="preserve"> </w:t>
      </w:r>
      <w:r>
        <w:t xml:space="preserve">Signals &amp; Interfaces </w:t>
      </w:r>
      <w:r>
        <w:rPr>
          <w:lang w:val="ru-RU"/>
        </w:rPr>
        <w:t>в</w:t>
      </w:r>
      <w:r w:rsidRPr="00200B68">
        <w:t xml:space="preserve"> </w:t>
      </w:r>
      <w:r>
        <w:t>New Component (</w:t>
      </w:r>
      <w:proofErr w:type="spellStart"/>
      <w:r>
        <w:t>Dslave</w:t>
      </w:r>
      <w:proofErr w:type="spellEnd"/>
      <w:r>
        <w:t>)</w:t>
      </w:r>
      <w:bookmarkEnd w:id="33"/>
    </w:p>
    <w:p w14:paraId="2160AC04" w14:textId="2158248C" w:rsidR="001D4E18" w:rsidRDefault="001D4E18" w:rsidP="001D4E18">
      <w:pPr>
        <w:rPr>
          <w:lang w:val="ru-RU"/>
        </w:rPr>
      </w:pPr>
      <w:r>
        <w:rPr>
          <w:lang w:val="ru-RU"/>
        </w:rPr>
        <w:t>Убедимся, что все модули успешно добавились в систему:</w:t>
      </w:r>
    </w:p>
    <w:p w14:paraId="67CEB2C9" w14:textId="77777777" w:rsidR="00674911" w:rsidRDefault="00674911" w:rsidP="00674911">
      <w:pPr>
        <w:pStyle w:val="a4"/>
      </w:pPr>
      <w:r w:rsidRPr="00674911">
        <w:drawing>
          <wp:inline distT="0" distB="0" distL="0" distR="0" wp14:anchorId="74FC2C9D" wp14:editId="12B36DFB">
            <wp:extent cx="5276136" cy="1919261"/>
            <wp:effectExtent l="0" t="0" r="1270" b="5080"/>
            <wp:docPr id="212386481" name="Рисунок 1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6481" name="Рисунок 1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8657" cy="192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18A0" w14:textId="44338486" w:rsidR="00674911" w:rsidRPr="00674911" w:rsidRDefault="00674911" w:rsidP="00674911">
      <w:pPr>
        <w:pStyle w:val="a4"/>
        <w:rPr>
          <w:lang w:val="ru-RU"/>
        </w:rPr>
      </w:pPr>
      <w:bookmarkStart w:id="34" w:name="_Toc163052084"/>
      <w:r w:rsidRPr="00674911">
        <w:rPr>
          <w:lang w:val="ru-RU"/>
        </w:rPr>
        <w:t xml:space="preserve">Рис. </w:t>
      </w:r>
      <w:r>
        <w:fldChar w:fldCharType="begin"/>
      </w:r>
      <w:r w:rsidRPr="00674911">
        <w:rPr>
          <w:lang w:val="ru-RU"/>
        </w:rPr>
        <w:instrText xml:space="preserve"> </w:instrText>
      </w:r>
      <w:r>
        <w:instrText>SEQ</w:instrText>
      </w:r>
      <w:r w:rsidRPr="00674911">
        <w:rPr>
          <w:lang w:val="ru-RU"/>
        </w:rPr>
        <w:instrText xml:space="preserve"> Рис. \* </w:instrText>
      </w:r>
      <w:r>
        <w:instrText>ARABIC</w:instrText>
      </w:r>
      <w:r w:rsidRPr="00674911">
        <w:rPr>
          <w:lang w:val="ru-RU"/>
        </w:rPr>
        <w:instrText xml:space="preserve"> </w:instrText>
      </w:r>
      <w:r>
        <w:fldChar w:fldCharType="separate"/>
      </w:r>
      <w:r w:rsidR="00AF0A08">
        <w:rPr>
          <w:noProof/>
        </w:rPr>
        <w:t>18</w:t>
      </w:r>
      <w:r>
        <w:fldChar w:fldCharType="end"/>
      </w:r>
      <w:r w:rsidRPr="00674911">
        <w:rPr>
          <w:lang w:val="ru-RU"/>
        </w:rPr>
        <w:t xml:space="preserve"> – </w:t>
      </w:r>
      <w:r>
        <w:rPr>
          <w:lang w:val="ru-RU"/>
        </w:rPr>
        <w:t>Проверка успешности добавления модулей</w:t>
      </w:r>
      <w:bookmarkEnd w:id="34"/>
    </w:p>
    <w:p w14:paraId="3BB851D9" w14:textId="77777777" w:rsidR="00674911" w:rsidRDefault="00674911" w:rsidP="00674911">
      <w:pPr>
        <w:rPr>
          <w:lang w:val="ru-RU"/>
        </w:rPr>
      </w:pPr>
    </w:p>
    <w:p w14:paraId="311320AE" w14:textId="4416DAA1" w:rsidR="00F02224" w:rsidRDefault="00774CFB" w:rsidP="00674911">
      <w:pPr>
        <w:rPr>
          <w:lang w:val="ru-RU"/>
        </w:rPr>
      </w:pPr>
      <w:r>
        <w:rPr>
          <w:lang w:val="ru-RU"/>
        </w:rPr>
        <w:lastRenderedPageBreak/>
        <w:t xml:space="preserve">Согласно схеме устройства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_Ref162961301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411608">
        <w:rPr>
          <w:lang w:val="ru-RU"/>
        </w:rPr>
        <w:t xml:space="preserve">Рис. </w:t>
      </w:r>
      <w:r w:rsidRPr="00774CFB">
        <w:rPr>
          <w:noProof/>
          <w:lang w:val="ru-RU"/>
        </w:rPr>
        <w:t>1</w:t>
      </w:r>
      <w:r>
        <w:rPr>
          <w:lang w:val="ru-RU"/>
        </w:rPr>
        <w:fldChar w:fldCharType="end"/>
      </w:r>
      <w:r>
        <w:rPr>
          <w:lang w:val="ru-RU"/>
        </w:rPr>
        <w:t xml:space="preserve"> добавим необходимые модули из тех, которые были только что нами созданы</w:t>
      </w:r>
      <w:r w:rsidR="00B654DB">
        <w:rPr>
          <w:lang w:val="ru-RU"/>
        </w:rPr>
        <w:t xml:space="preserve"> и проверим, что система выглядит следующим образом</w:t>
      </w:r>
      <w:r>
        <w:rPr>
          <w:lang w:val="ru-RU"/>
        </w:rPr>
        <w:t>:</w:t>
      </w:r>
    </w:p>
    <w:p w14:paraId="0D2DD84D" w14:textId="77777777" w:rsidR="00565895" w:rsidRDefault="00B654DB" w:rsidP="00565895">
      <w:pPr>
        <w:pStyle w:val="a4"/>
      </w:pPr>
      <w:r w:rsidRPr="00B654DB">
        <w:rPr>
          <w:lang w:val="ru-RU"/>
        </w:rPr>
        <w:drawing>
          <wp:inline distT="0" distB="0" distL="0" distR="0" wp14:anchorId="1169F80E" wp14:editId="315F8E38">
            <wp:extent cx="5940425" cy="3606165"/>
            <wp:effectExtent l="0" t="0" r="3175" b="0"/>
            <wp:docPr id="177185729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5729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2BEF" w14:textId="4999A058" w:rsidR="00B654DB" w:rsidRDefault="00565895" w:rsidP="00565895">
      <w:pPr>
        <w:pStyle w:val="a4"/>
        <w:rPr>
          <w:lang w:val="ru-RU"/>
        </w:rPr>
      </w:pPr>
      <w:bookmarkStart w:id="35" w:name="_Toc163052085"/>
      <w:r w:rsidRPr="00565895">
        <w:rPr>
          <w:lang w:val="ru-RU"/>
        </w:rPr>
        <w:t xml:space="preserve">Рис. </w:t>
      </w:r>
      <w:r>
        <w:fldChar w:fldCharType="begin"/>
      </w:r>
      <w:r w:rsidRPr="00565895">
        <w:rPr>
          <w:lang w:val="ru-RU"/>
        </w:rPr>
        <w:instrText xml:space="preserve"> </w:instrText>
      </w:r>
      <w:r>
        <w:instrText>SEQ</w:instrText>
      </w:r>
      <w:r w:rsidRPr="00565895">
        <w:rPr>
          <w:lang w:val="ru-RU"/>
        </w:rPr>
        <w:instrText xml:space="preserve"> Рис. \* </w:instrText>
      </w:r>
      <w:r>
        <w:instrText>ARABIC</w:instrText>
      </w:r>
      <w:r w:rsidRPr="00565895">
        <w:rPr>
          <w:lang w:val="ru-RU"/>
        </w:rPr>
        <w:instrText xml:space="preserve"> </w:instrText>
      </w:r>
      <w:r>
        <w:fldChar w:fldCharType="separate"/>
      </w:r>
      <w:r w:rsidR="00AF0A08">
        <w:rPr>
          <w:noProof/>
        </w:rPr>
        <w:t>19</w:t>
      </w:r>
      <w:r>
        <w:fldChar w:fldCharType="end"/>
      </w:r>
      <w:r>
        <w:rPr>
          <w:lang w:val="ru-RU"/>
        </w:rPr>
        <w:t xml:space="preserve"> – Добавление модулей в систему</w:t>
      </w:r>
      <w:bookmarkEnd w:id="35"/>
    </w:p>
    <w:p w14:paraId="1EE282C8" w14:textId="725E5F12" w:rsidR="003831F7" w:rsidRPr="0065466B" w:rsidRDefault="003831F7" w:rsidP="009E11FC">
      <w:pPr>
        <w:pStyle w:val="2"/>
      </w:pPr>
      <w:bookmarkStart w:id="36" w:name="_Toc161170164"/>
      <w:bookmarkStart w:id="37" w:name="_Toc163052044"/>
      <w:r w:rsidRPr="0065466B">
        <w:t xml:space="preserve">Настройка </w:t>
      </w:r>
      <w:bookmarkEnd w:id="36"/>
      <w:r w:rsidR="000B54FE">
        <w:rPr>
          <w:lang w:val="ru-RU"/>
        </w:rPr>
        <w:t>сигналов</w:t>
      </w:r>
      <w:bookmarkEnd w:id="37"/>
    </w:p>
    <w:p w14:paraId="55790F22" w14:textId="41D7DBC8" w:rsidR="004A1A9D" w:rsidRPr="00402C33" w:rsidRDefault="004A1A9D" w:rsidP="006406F6">
      <w:pPr>
        <w:pStyle w:val="3"/>
        <w:rPr>
          <w:lang w:val="ru-RU"/>
        </w:rPr>
      </w:pPr>
      <w:bookmarkStart w:id="38" w:name="_Toc161170165"/>
      <w:bookmarkStart w:id="39" w:name="_Toc163052045"/>
      <w:r>
        <w:t>Настройка clk</w:t>
      </w:r>
      <w:bookmarkEnd w:id="39"/>
    </w:p>
    <w:p w14:paraId="284B3A82" w14:textId="5F68BB35" w:rsidR="004A1A9D" w:rsidRPr="005767FC" w:rsidRDefault="00D076EF" w:rsidP="004A1A9D">
      <w:r>
        <w:rPr>
          <w:lang w:val="ru-RU"/>
        </w:rPr>
        <w:t>З</w:t>
      </w:r>
      <w:r w:rsidR="008A5754">
        <w:rPr>
          <w:lang w:val="ru-RU"/>
        </w:rPr>
        <w:t>ададим</w:t>
      </w:r>
      <w:r w:rsidR="008A5754" w:rsidRPr="005767FC">
        <w:t xml:space="preserve"> </w:t>
      </w:r>
      <w:r w:rsidR="007342BF">
        <w:rPr>
          <w:lang w:val="ru-RU"/>
        </w:rPr>
        <w:t>значение</w:t>
      </w:r>
      <w:r w:rsidR="007342BF" w:rsidRPr="005767FC">
        <w:t xml:space="preserve"> </w:t>
      </w:r>
      <w:r w:rsidR="007342BF">
        <w:t>Reset</w:t>
      </w:r>
      <w:r w:rsidR="007342BF" w:rsidRPr="005767FC">
        <w:t xml:space="preserve"> </w:t>
      </w:r>
      <w:r w:rsidR="007342BF">
        <w:t>synchronous</w:t>
      </w:r>
      <w:r w:rsidR="007342BF" w:rsidRPr="005767FC">
        <w:t xml:space="preserve"> </w:t>
      </w:r>
      <w:r w:rsidR="007342BF">
        <w:t>edges</w:t>
      </w:r>
      <w:r w:rsidR="007342BF" w:rsidRPr="005767FC">
        <w:t xml:space="preserve"> = </w:t>
      </w:r>
      <w:proofErr w:type="spellStart"/>
      <w:r w:rsidR="007342BF">
        <w:t>Deassert</w:t>
      </w:r>
      <w:proofErr w:type="spellEnd"/>
    </w:p>
    <w:p w14:paraId="6F0D472F" w14:textId="55D1D080" w:rsidR="00165426" w:rsidRDefault="00AD09EE" w:rsidP="00165426">
      <w:pPr>
        <w:keepNext/>
        <w:ind w:firstLine="0"/>
        <w:jc w:val="center"/>
      </w:pPr>
      <w:r w:rsidRPr="00AD09EE">
        <w:drawing>
          <wp:inline distT="0" distB="0" distL="0" distR="0" wp14:anchorId="6D38B02A" wp14:editId="660C0930">
            <wp:extent cx="4782263" cy="1478386"/>
            <wp:effectExtent l="0" t="0" r="0" b="7620"/>
            <wp:docPr id="1139544206" name="Рисунок 1" descr="Изображение выглядит как текст, программное обеспечение, Значок на компьютер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44206" name="Рисунок 1" descr="Изображение выглядит как текст, программное обеспечение, Значок на компьютере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2900" cy="148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1B0B" w14:textId="5A116376" w:rsidR="002F0E67" w:rsidRDefault="00165426" w:rsidP="001643DA">
      <w:pPr>
        <w:pStyle w:val="a4"/>
        <w:rPr>
          <w:lang w:val="ru-RU"/>
        </w:rPr>
      </w:pPr>
      <w:bookmarkStart w:id="40" w:name="_Toc163052086"/>
      <w:r w:rsidRPr="00E46ABE">
        <w:rPr>
          <w:lang w:val="ru-RU"/>
        </w:rPr>
        <w:t xml:space="preserve">Рис. </w:t>
      </w:r>
      <w:r>
        <w:fldChar w:fldCharType="begin"/>
      </w:r>
      <w:r w:rsidRPr="00E46ABE">
        <w:rPr>
          <w:lang w:val="ru-RU"/>
        </w:rPr>
        <w:instrText xml:space="preserve"> </w:instrText>
      </w:r>
      <w:r>
        <w:instrText>SEQ</w:instrText>
      </w:r>
      <w:r w:rsidRPr="00E46ABE">
        <w:rPr>
          <w:lang w:val="ru-RU"/>
        </w:rPr>
        <w:instrText xml:space="preserve"> Рис. \* </w:instrText>
      </w:r>
      <w:r>
        <w:instrText>ARABIC</w:instrText>
      </w:r>
      <w:r w:rsidRPr="00E46ABE">
        <w:rPr>
          <w:lang w:val="ru-RU"/>
        </w:rPr>
        <w:instrText xml:space="preserve"> </w:instrText>
      </w:r>
      <w:r>
        <w:fldChar w:fldCharType="separate"/>
      </w:r>
      <w:r w:rsidR="00AF0A08">
        <w:rPr>
          <w:noProof/>
        </w:rPr>
        <w:t>20</w:t>
      </w:r>
      <w:r>
        <w:fldChar w:fldCharType="end"/>
      </w:r>
      <w:r w:rsidRPr="00E46ABE">
        <w:rPr>
          <w:lang w:val="ru-RU"/>
        </w:rPr>
        <w:t xml:space="preserve"> – </w:t>
      </w:r>
      <w:r w:rsidR="00E46ABE" w:rsidRPr="00386043">
        <w:rPr>
          <w:lang w:val="ru-RU"/>
        </w:rPr>
        <w:t>Настройка компонента</w:t>
      </w:r>
      <w:r w:rsidR="00E46ABE">
        <w:rPr>
          <w:lang w:val="ru-RU"/>
        </w:rPr>
        <w:t xml:space="preserve"> </w:t>
      </w:r>
      <w:r w:rsidR="00E46ABE">
        <w:t>clk</w:t>
      </w:r>
      <w:bookmarkEnd w:id="40"/>
    </w:p>
    <w:p w14:paraId="7D71F1E2" w14:textId="3B57331C" w:rsidR="002533B3" w:rsidRDefault="002533B3" w:rsidP="009E11FC">
      <w:pPr>
        <w:pStyle w:val="2"/>
      </w:pPr>
      <w:bookmarkStart w:id="41" w:name="_Toc161170162"/>
      <w:bookmarkStart w:id="42" w:name="_Toc163052046"/>
      <w:bookmarkEnd w:id="38"/>
      <w:r>
        <w:rPr>
          <w:lang w:val="ru-RU"/>
        </w:rPr>
        <w:t>Подключение сигналов</w:t>
      </w:r>
      <w:bookmarkEnd w:id="42"/>
    </w:p>
    <w:p w14:paraId="420F6B7B" w14:textId="03B62339" w:rsidR="00C7377E" w:rsidRDefault="00C7377E" w:rsidP="002533B3">
      <w:pPr>
        <w:pStyle w:val="3"/>
      </w:pPr>
      <w:bookmarkStart w:id="43" w:name="_Toc163052047"/>
      <w:r>
        <w:t>Подключение тактового сигнала</w:t>
      </w:r>
      <w:bookmarkEnd w:id="41"/>
      <w:bookmarkEnd w:id="43"/>
    </w:p>
    <w:p w14:paraId="649B29C5" w14:textId="085426C4" w:rsidR="00C7377E" w:rsidRPr="00386043" w:rsidRDefault="00C7377E" w:rsidP="00C7377E">
      <w:pPr>
        <w:rPr>
          <w:lang w:val="ru-RU"/>
        </w:rPr>
      </w:pPr>
      <w:r w:rsidRPr="00386043">
        <w:rPr>
          <w:lang w:val="ru-RU"/>
        </w:rPr>
        <w:t xml:space="preserve">Выделим интерфейс </w:t>
      </w:r>
      <w:r>
        <w:t>clk</w:t>
      </w:r>
      <w:r w:rsidRPr="00386043">
        <w:rPr>
          <w:lang w:val="ru-RU"/>
        </w:rPr>
        <w:t xml:space="preserve"> компонента </w:t>
      </w:r>
      <w:r>
        <w:t>clk</w:t>
      </w:r>
      <w:r w:rsidR="00A346FC">
        <w:rPr>
          <w:lang w:val="ru-RU"/>
        </w:rPr>
        <w:t>_0</w:t>
      </w:r>
      <w:r w:rsidRPr="00386043">
        <w:rPr>
          <w:lang w:val="ru-RU"/>
        </w:rPr>
        <w:t>, и, открыв его соединения, выберем подключение ко всем тактовым входам:</w:t>
      </w:r>
    </w:p>
    <w:p w14:paraId="2F9E4D79" w14:textId="1530D851" w:rsidR="00C7377E" w:rsidRDefault="00A346FC" w:rsidP="001643DA">
      <w:pPr>
        <w:pStyle w:val="a4"/>
      </w:pPr>
      <w:r w:rsidRPr="00A346FC">
        <w:lastRenderedPageBreak/>
        <w:drawing>
          <wp:inline distT="0" distB="0" distL="0" distR="0" wp14:anchorId="0DE761C9" wp14:editId="72910335">
            <wp:extent cx="5212569" cy="1144481"/>
            <wp:effectExtent l="0" t="0" r="7620" b="0"/>
            <wp:docPr id="1239906150" name="Рисунок 1" descr="Изображение выглядит как текст, Шриф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06150" name="Рисунок 1" descr="Изображение выглядит как текст, Шриф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4977" cy="11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EBCD" w14:textId="02F72523" w:rsidR="00C7377E" w:rsidRPr="00386043" w:rsidRDefault="00C7377E" w:rsidP="001643DA">
      <w:pPr>
        <w:pStyle w:val="a4"/>
        <w:rPr>
          <w:lang w:val="ru-RU"/>
        </w:rPr>
      </w:pPr>
      <w:bookmarkStart w:id="44" w:name="_Toc161170183"/>
      <w:bookmarkStart w:id="45" w:name="_Toc163052087"/>
      <w:r w:rsidRPr="00386043">
        <w:rPr>
          <w:lang w:val="ru-RU"/>
        </w:rPr>
        <w:t xml:space="preserve">Рис. </w:t>
      </w:r>
      <w:r>
        <w:fldChar w:fldCharType="begin"/>
      </w:r>
      <w:r w:rsidRPr="00386043">
        <w:rPr>
          <w:lang w:val="ru-RU"/>
        </w:rPr>
        <w:instrText xml:space="preserve"> </w:instrText>
      </w:r>
      <w:r>
        <w:instrText>SEQ</w:instrText>
      </w:r>
      <w:r w:rsidRPr="00386043">
        <w:rPr>
          <w:lang w:val="ru-RU"/>
        </w:rPr>
        <w:instrText xml:space="preserve"> Рис. \* </w:instrText>
      </w:r>
      <w:r>
        <w:instrText>ARABIC</w:instrText>
      </w:r>
      <w:r w:rsidRPr="00386043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21</w:t>
      </w:r>
      <w:r>
        <w:rPr>
          <w:noProof/>
        </w:rPr>
        <w:fldChar w:fldCharType="end"/>
      </w:r>
      <w:r w:rsidRPr="00386043">
        <w:rPr>
          <w:lang w:val="ru-RU"/>
        </w:rPr>
        <w:t xml:space="preserve"> – Подключение тактового сигнала (1)</w:t>
      </w:r>
      <w:bookmarkEnd w:id="44"/>
      <w:bookmarkEnd w:id="45"/>
    </w:p>
    <w:p w14:paraId="2C606BB1" w14:textId="40350F5A" w:rsidR="00770AA9" w:rsidRDefault="00494C4A" w:rsidP="00770AA9">
      <w:pPr>
        <w:rPr>
          <w:lang w:val="ru-RU"/>
        </w:rPr>
      </w:pPr>
      <w:r>
        <w:rPr>
          <w:lang w:val="ru-RU"/>
        </w:rPr>
        <w:t>Переименуем сигналы и в</w:t>
      </w:r>
      <w:r w:rsidR="005767FC">
        <w:rPr>
          <w:lang w:val="ru-RU"/>
        </w:rPr>
        <w:t>ыполним</w:t>
      </w:r>
      <w:r w:rsidR="00C7377E" w:rsidRPr="00386043">
        <w:rPr>
          <w:lang w:val="ru-RU"/>
        </w:rPr>
        <w:t xml:space="preserve"> </w:t>
      </w:r>
      <w:r w:rsidR="00C7377E">
        <w:t>Filter</w:t>
      </w:r>
      <w:r w:rsidR="00C7377E" w:rsidRPr="00386043">
        <w:rPr>
          <w:lang w:val="ru-RU"/>
          <w14:ligatures w14:val="none"/>
        </w:rPr>
        <w:t xml:space="preserve"> → </w:t>
      </w:r>
      <w:r w:rsidR="00C7377E">
        <w:rPr>
          <w14:ligatures w14:val="none"/>
        </w:rPr>
        <w:t>Clock</w:t>
      </w:r>
      <w:r w:rsidR="00C7377E" w:rsidRPr="00386043">
        <w:rPr>
          <w:lang w:val="ru-RU"/>
          <w14:ligatures w14:val="none"/>
        </w:rPr>
        <w:t xml:space="preserve"> </w:t>
      </w:r>
      <w:r w:rsidR="00C7377E">
        <w:rPr>
          <w14:ligatures w14:val="none"/>
        </w:rPr>
        <w:t>and</w:t>
      </w:r>
      <w:r w:rsidR="00C7377E" w:rsidRPr="00386043">
        <w:rPr>
          <w:lang w:val="ru-RU"/>
          <w14:ligatures w14:val="none"/>
        </w:rPr>
        <w:t xml:space="preserve"> </w:t>
      </w:r>
      <w:r w:rsidR="00C7377E">
        <w:rPr>
          <w14:ligatures w14:val="none"/>
        </w:rPr>
        <w:t>Reset</w:t>
      </w:r>
      <w:r w:rsidR="00C7377E" w:rsidRPr="00386043">
        <w:rPr>
          <w:lang w:val="ru-RU"/>
          <w14:ligatures w14:val="none"/>
        </w:rPr>
        <w:t xml:space="preserve"> </w:t>
      </w:r>
      <w:r w:rsidR="00C7377E">
        <w:rPr>
          <w14:ligatures w14:val="none"/>
        </w:rPr>
        <w:t>Interfaces</w:t>
      </w:r>
      <w:r w:rsidR="00192D0C">
        <w:rPr>
          <w:lang w:val="ru-RU"/>
          <w14:ligatures w14:val="none"/>
        </w:rPr>
        <w:t>,</w:t>
      </w:r>
      <w:r w:rsidR="00C7377E" w:rsidRPr="00386043">
        <w:rPr>
          <w:lang w:val="ru-RU"/>
          <w14:ligatures w14:val="none"/>
        </w:rPr>
        <w:t xml:space="preserve"> убедимся, что соединения выполн</w:t>
      </w:r>
      <w:r w:rsidR="005767FC">
        <w:rPr>
          <w:lang w:val="ru-RU"/>
          <w14:ligatures w14:val="none"/>
        </w:rPr>
        <w:t>ены корректно</w:t>
      </w:r>
      <w:r w:rsidR="00C7377E" w:rsidRPr="00386043">
        <w:rPr>
          <w:lang w:val="ru-RU"/>
        </w:rPr>
        <w:t>:</w:t>
      </w:r>
    </w:p>
    <w:p w14:paraId="3A7FBA2B" w14:textId="249AA59F" w:rsidR="00C7377E" w:rsidRPr="00494C4A" w:rsidRDefault="00770AA9" w:rsidP="00770AA9">
      <w:pPr>
        <w:pStyle w:val="a4"/>
        <w:rPr>
          <w:lang w:val="ru-RU"/>
        </w:rPr>
      </w:pPr>
      <w:r w:rsidRPr="00770AA9">
        <w:rPr>
          <w:lang w:val="ru-RU"/>
        </w:rPr>
        <w:drawing>
          <wp:inline distT="0" distB="0" distL="0" distR="0" wp14:anchorId="5BD09DED" wp14:editId="0F90571C">
            <wp:extent cx="5241908" cy="2185296"/>
            <wp:effectExtent l="0" t="0" r="0" b="5715"/>
            <wp:docPr id="29734749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4749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0405" cy="218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B40" w14:textId="393C7B49" w:rsidR="00C7377E" w:rsidRPr="00CA756B" w:rsidRDefault="00C7377E" w:rsidP="001643DA">
      <w:pPr>
        <w:pStyle w:val="a4"/>
        <w:rPr>
          <w:lang w:val="ru-RU"/>
        </w:rPr>
      </w:pPr>
      <w:bookmarkStart w:id="46" w:name="_Toc161170184"/>
      <w:bookmarkStart w:id="47" w:name="_Toc163052088"/>
      <w:r w:rsidRPr="003A73C7">
        <w:rPr>
          <w:lang w:val="ru-RU"/>
        </w:rPr>
        <w:t>Рис</w:t>
      </w:r>
      <w:r w:rsidRPr="00CA756B">
        <w:rPr>
          <w:lang w:val="ru-RU"/>
        </w:rPr>
        <w:t xml:space="preserve">. </w:t>
      </w:r>
      <w:r>
        <w:fldChar w:fldCharType="begin"/>
      </w:r>
      <w:r w:rsidRPr="00CA756B">
        <w:rPr>
          <w:lang w:val="ru-RU"/>
        </w:rPr>
        <w:instrText xml:space="preserve"> </w:instrText>
      </w:r>
      <w:r>
        <w:instrText>SEQ</w:instrText>
      </w:r>
      <w:r w:rsidRPr="00CA756B">
        <w:rPr>
          <w:lang w:val="ru-RU"/>
        </w:rPr>
        <w:instrText xml:space="preserve"> </w:instrText>
      </w:r>
      <w:r w:rsidRPr="003A73C7">
        <w:rPr>
          <w:lang w:val="ru-RU"/>
        </w:rPr>
        <w:instrText>Рис</w:instrText>
      </w:r>
      <w:r w:rsidRPr="00CA756B">
        <w:rPr>
          <w:lang w:val="ru-RU"/>
        </w:rPr>
        <w:instrText xml:space="preserve">. \* </w:instrText>
      </w:r>
      <w:r>
        <w:instrText>ARABIC</w:instrText>
      </w:r>
      <w:r w:rsidRPr="00CA756B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22</w:t>
      </w:r>
      <w:r>
        <w:rPr>
          <w:noProof/>
        </w:rPr>
        <w:fldChar w:fldCharType="end"/>
      </w:r>
      <w:r w:rsidRPr="00CA756B">
        <w:rPr>
          <w:lang w:val="ru-RU"/>
        </w:rPr>
        <w:t xml:space="preserve"> – </w:t>
      </w:r>
      <w:r w:rsidRPr="003E6516">
        <w:rPr>
          <w:lang w:val="ru-RU"/>
        </w:rPr>
        <w:t>Подключение</w:t>
      </w:r>
      <w:r w:rsidRPr="00CA756B">
        <w:rPr>
          <w:lang w:val="ru-RU"/>
        </w:rPr>
        <w:t xml:space="preserve"> </w:t>
      </w:r>
      <w:r w:rsidRPr="003E6516">
        <w:rPr>
          <w:lang w:val="ru-RU"/>
        </w:rPr>
        <w:t>тактового</w:t>
      </w:r>
      <w:r w:rsidRPr="00CA756B">
        <w:rPr>
          <w:lang w:val="ru-RU"/>
        </w:rPr>
        <w:t xml:space="preserve"> </w:t>
      </w:r>
      <w:r w:rsidRPr="003E6516">
        <w:rPr>
          <w:lang w:val="ru-RU"/>
        </w:rPr>
        <w:t>сигнала</w:t>
      </w:r>
      <w:r w:rsidRPr="00CA756B">
        <w:rPr>
          <w:lang w:val="ru-RU"/>
        </w:rPr>
        <w:t xml:space="preserve"> (2)</w:t>
      </w:r>
      <w:bookmarkEnd w:id="46"/>
      <w:bookmarkEnd w:id="47"/>
    </w:p>
    <w:p w14:paraId="719FACED" w14:textId="653729AB" w:rsidR="002533B3" w:rsidRPr="00CA756B" w:rsidRDefault="002533B3" w:rsidP="002533B3">
      <w:pPr>
        <w:pStyle w:val="3"/>
        <w:rPr>
          <w:lang w:val="ru-RU"/>
        </w:rPr>
      </w:pPr>
      <w:bookmarkStart w:id="48" w:name="_Toc163052048"/>
      <w:r>
        <w:rPr>
          <w:lang w:val="ru-RU"/>
        </w:rPr>
        <w:t>Подключение</w:t>
      </w:r>
      <w:r w:rsidRPr="00CA756B">
        <w:rPr>
          <w:lang w:val="ru-RU"/>
        </w:rPr>
        <w:t xml:space="preserve"> </w:t>
      </w:r>
      <w:r>
        <w:rPr>
          <w:lang w:val="ru-RU"/>
        </w:rPr>
        <w:t>сигнала</w:t>
      </w:r>
      <w:r w:rsidRPr="00CA756B">
        <w:rPr>
          <w:lang w:val="ru-RU"/>
        </w:rPr>
        <w:t xml:space="preserve"> </w:t>
      </w:r>
      <w:r>
        <w:t>Reset</w:t>
      </w:r>
      <w:bookmarkEnd w:id="48"/>
    </w:p>
    <w:p w14:paraId="6B491FE3" w14:textId="45110D31" w:rsidR="002533B3" w:rsidRPr="00CA756B" w:rsidRDefault="002533B3" w:rsidP="002533B3">
      <w:pPr>
        <w:rPr>
          <w:lang w:val="ru-RU"/>
        </w:rPr>
      </w:pPr>
      <w:r>
        <w:rPr>
          <w:lang w:val="ru-RU"/>
        </w:rPr>
        <w:t>Выполним</w:t>
      </w:r>
      <w:r w:rsidRPr="00CA756B">
        <w:rPr>
          <w:lang w:val="ru-RU"/>
        </w:rPr>
        <w:t xml:space="preserve"> </w:t>
      </w:r>
      <w:r>
        <w:t>System</w:t>
      </w:r>
      <w:r w:rsidRPr="00CA756B">
        <w:rPr>
          <w:lang w:val="ru-RU"/>
        </w:rPr>
        <w:t xml:space="preserve"> </w:t>
      </w:r>
      <w:r w:rsidR="004E1A5F" w:rsidRPr="00CA756B">
        <w:rPr>
          <w:lang w:val="ru-RU"/>
        </w:rPr>
        <w:t>→</w:t>
      </w:r>
      <w:r w:rsidRPr="00CA756B">
        <w:rPr>
          <w:lang w:val="ru-RU"/>
        </w:rPr>
        <w:t xml:space="preserve"> </w:t>
      </w:r>
      <w:r>
        <w:t>Create</w:t>
      </w:r>
      <w:r w:rsidRPr="00CA756B">
        <w:rPr>
          <w:lang w:val="ru-RU"/>
        </w:rPr>
        <w:t xml:space="preserve"> </w:t>
      </w:r>
      <w:r>
        <w:t>Global</w:t>
      </w:r>
      <w:r w:rsidRPr="00CA756B">
        <w:rPr>
          <w:lang w:val="ru-RU"/>
        </w:rPr>
        <w:t xml:space="preserve"> </w:t>
      </w:r>
      <w:r>
        <w:t>Reset</w:t>
      </w:r>
      <w:r w:rsidRPr="00CA756B">
        <w:rPr>
          <w:lang w:val="ru-RU"/>
        </w:rPr>
        <w:t xml:space="preserve"> </w:t>
      </w:r>
      <w:r>
        <w:t>Network</w:t>
      </w:r>
      <w:r w:rsidRPr="00CA756B">
        <w:rPr>
          <w:lang w:val="ru-RU"/>
        </w:rPr>
        <w:t xml:space="preserve"> </w:t>
      </w:r>
      <w:r>
        <w:rPr>
          <w:lang w:val="ru-RU"/>
        </w:rPr>
        <w:t>и</w:t>
      </w:r>
      <w:r w:rsidRPr="00CA756B">
        <w:rPr>
          <w:lang w:val="ru-RU"/>
        </w:rPr>
        <w:t xml:space="preserve"> </w:t>
      </w:r>
      <w:r>
        <w:rPr>
          <w:lang w:val="ru-RU"/>
        </w:rPr>
        <w:t>убедимся</w:t>
      </w:r>
      <w:r w:rsidRPr="00CA756B">
        <w:rPr>
          <w:lang w:val="ru-RU"/>
        </w:rPr>
        <w:t xml:space="preserve">, </w:t>
      </w:r>
      <w:r>
        <w:rPr>
          <w:lang w:val="ru-RU"/>
        </w:rPr>
        <w:t>что</w:t>
      </w:r>
      <w:r w:rsidRPr="00CA756B">
        <w:rPr>
          <w:lang w:val="ru-RU"/>
        </w:rPr>
        <w:t xml:space="preserve"> </w:t>
      </w:r>
      <w:r>
        <w:rPr>
          <w:lang w:val="ru-RU"/>
        </w:rPr>
        <w:t>система</w:t>
      </w:r>
      <w:r w:rsidRPr="00CA756B">
        <w:rPr>
          <w:lang w:val="ru-RU"/>
        </w:rPr>
        <w:t xml:space="preserve"> </w:t>
      </w:r>
      <w:r>
        <w:rPr>
          <w:lang w:val="ru-RU"/>
        </w:rPr>
        <w:t>выглядит</w:t>
      </w:r>
      <w:r w:rsidRPr="00CA756B">
        <w:rPr>
          <w:lang w:val="ru-RU"/>
        </w:rPr>
        <w:t xml:space="preserve"> </w:t>
      </w:r>
      <w:r>
        <w:rPr>
          <w:lang w:val="ru-RU"/>
        </w:rPr>
        <w:t>корректно</w:t>
      </w:r>
      <w:r w:rsidRPr="00CA756B">
        <w:rPr>
          <w:lang w:val="ru-RU"/>
        </w:rPr>
        <w:t xml:space="preserve">, </w:t>
      </w:r>
      <w:r>
        <w:rPr>
          <w:lang w:val="ru-RU"/>
        </w:rPr>
        <w:t>сигнал</w:t>
      </w:r>
      <w:r w:rsidRPr="00CA756B">
        <w:rPr>
          <w:lang w:val="ru-RU"/>
        </w:rPr>
        <w:t xml:space="preserve"> </w:t>
      </w:r>
      <w:r>
        <w:t>Reset</w:t>
      </w:r>
      <w:r w:rsidRPr="00CA756B">
        <w:rPr>
          <w:lang w:val="ru-RU"/>
        </w:rPr>
        <w:t xml:space="preserve"> </w:t>
      </w:r>
      <w:r>
        <w:rPr>
          <w:lang w:val="ru-RU"/>
        </w:rPr>
        <w:t>подключен</w:t>
      </w:r>
      <w:r w:rsidRPr="00CA756B">
        <w:rPr>
          <w:lang w:val="ru-RU"/>
        </w:rPr>
        <w:t>:</w:t>
      </w:r>
    </w:p>
    <w:p w14:paraId="79885068" w14:textId="3560B441" w:rsidR="00833960" w:rsidRDefault="00770AA9" w:rsidP="001643DA">
      <w:pPr>
        <w:pStyle w:val="a4"/>
      </w:pPr>
      <w:r w:rsidRPr="00770AA9">
        <w:rPr>
          <w:lang w:val="ru-RU"/>
        </w:rPr>
        <w:drawing>
          <wp:inline distT="0" distB="0" distL="0" distR="0" wp14:anchorId="59EFE3D9" wp14:editId="6304EB8C">
            <wp:extent cx="5241908" cy="2185296"/>
            <wp:effectExtent l="0" t="0" r="0" b="5715"/>
            <wp:docPr id="192082186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4749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0405" cy="218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9EEA" w14:textId="73B3C273" w:rsidR="00C7735B" w:rsidRDefault="00833960" w:rsidP="001643DA">
      <w:pPr>
        <w:pStyle w:val="a4"/>
      </w:pPr>
      <w:bookmarkStart w:id="49" w:name="_Toc163052089"/>
      <w:r w:rsidRPr="00F61715">
        <w:rPr>
          <w:lang w:val="ru-RU"/>
        </w:rPr>
        <w:t xml:space="preserve">Рис. </w:t>
      </w:r>
      <w:r>
        <w:fldChar w:fldCharType="begin"/>
      </w:r>
      <w:r w:rsidRPr="00F61715">
        <w:rPr>
          <w:lang w:val="ru-RU"/>
        </w:rPr>
        <w:instrText xml:space="preserve"> </w:instrText>
      </w:r>
      <w:r>
        <w:instrText>SEQ</w:instrText>
      </w:r>
      <w:r w:rsidRPr="00F61715">
        <w:rPr>
          <w:lang w:val="ru-RU"/>
        </w:rPr>
        <w:instrText xml:space="preserve"> Рис. \* </w:instrText>
      </w:r>
      <w:r>
        <w:instrText>ARABIC</w:instrText>
      </w:r>
      <w:r w:rsidRPr="00F61715">
        <w:rPr>
          <w:lang w:val="ru-RU"/>
        </w:rPr>
        <w:instrText xml:space="preserve"> </w:instrText>
      </w:r>
      <w:r>
        <w:fldChar w:fldCharType="separate"/>
      </w:r>
      <w:r w:rsidR="00AF0A08">
        <w:rPr>
          <w:noProof/>
        </w:rPr>
        <w:t>23</w:t>
      </w:r>
      <w:r>
        <w:fldChar w:fldCharType="end"/>
      </w:r>
      <w:r>
        <w:rPr>
          <w:lang w:val="ru-RU"/>
        </w:rPr>
        <w:t xml:space="preserve"> – Подключение сигнала </w:t>
      </w:r>
      <w:r>
        <w:t>Reset</w:t>
      </w:r>
      <w:bookmarkEnd w:id="49"/>
    </w:p>
    <w:p w14:paraId="6ACE0291" w14:textId="77777777" w:rsidR="00F61715" w:rsidRDefault="00F61715" w:rsidP="009E11FC">
      <w:pPr>
        <w:pStyle w:val="2"/>
      </w:pPr>
      <w:bookmarkStart w:id="50" w:name="_Toc163052049"/>
      <w:r>
        <w:t>Подключение Avalon-MM</w:t>
      </w:r>
      <w:r w:rsidRPr="00BA2B06">
        <w:t xml:space="preserve"> </w:t>
      </w:r>
      <w:r>
        <w:t>интерфейсов</w:t>
      </w:r>
      <w:bookmarkEnd w:id="50"/>
    </w:p>
    <w:p w14:paraId="7C45776C" w14:textId="77777777" w:rsidR="00F61715" w:rsidRPr="00F61715" w:rsidRDefault="00F61715" w:rsidP="00F61715">
      <w:pPr>
        <w:rPr>
          <w:lang w:val="ru-RU"/>
        </w:rPr>
      </w:pPr>
      <w:r w:rsidRPr="00F61715">
        <w:rPr>
          <w:lang w:val="ru-RU"/>
        </w:rPr>
        <w:t xml:space="preserve">Выполним </w:t>
      </w:r>
      <w:r>
        <w:t>Filter</w:t>
      </w:r>
      <w:r w:rsidRPr="00F61715">
        <w:rPr>
          <w:lang w:val="ru-RU"/>
        </w:rPr>
        <w:t xml:space="preserve"> → </w:t>
      </w:r>
      <w:r>
        <w:t>Avalon</w:t>
      </w:r>
      <w:r w:rsidRPr="00F61715">
        <w:rPr>
          <w:lang w:val="ru-RU"/>
        </w:rPr>
        <w:t>-</w:t>
      </w:r>
      <w:r>
        <w:t>MM</w:t>
      </w:r>
      <w:r w:rsidRPr="00F61715">
        <w:rPr>
          <w:lang w:val="ru-RU"/>
        </w:rPr>
        <w:t xml:space="preserve"> </w:t>
      </w:r>
      <w:r>
        <w:t>Interfaces</w:t>
      </w:r>
      <w:r w:rsidRPr="00F61715">
        <w:rPr>
          <w:lang w:val="ru-RU"/>
        </w:rPr>
        <w:t xml:space="preserve"> и выберем соединения так, как показано на картинке ниже</w:t>
      </w:r>
    </w:p>
    <w:p w14:paraId="10036917" w14:textId="64AAE139" w:rsidR="00F61715" w:rsidRDefault="0075738A" w:rsidP="001643DA">
      <w:pPr>
        <w:pStyle w:val="a4"/>
      </w:pPr>
      <w:r w:rsidRPr="0075738A">
        <w:lastRenderedPageBreak/>
        <w:drawing>
          <wp:inline distT="0" distB="0" distL="0" distR="0" wp14:anchorId="0A8F3315" wp14:editId="2D5C5B4D">
            <wp:extent cx="4351957" cy="2627456"/>
            <wp:effectExtent l="0" t="0" r="0" b="1905"/>
            <wp:docPr id="126793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373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4549" cy="26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5EC2" w14:textId="37A447E2" w:rsidR="00F61715" w:rsidRPr="00F61715" w:rsidRDefault="00F61715" w:rsidP="001643DA">
      <w:pPr>
        <w:pStyle w:val="a4"/>
        <w:rPr>
          <w:lang w:val="ru-RU"/>
        </w:rPr>
      </w:pPr>
      <w:bookmarkStart w:id="51" w:name="_Toc163052090"/>
      <w:r w:rsidRPr="00F61715">
        <w:rPr>
          <w:lang w:val="ru-RU"/>
        </w:rPr>
        <w:t xml:space="preserve">Рис. </w:t>
      </w:r>
      <w:r>
        <w:fldChar w:fldCharType="begin"/>
      </w:r>
      <w:r w:rsidRPr="00F61715">
        <w:rPr>
          <w:lang w:val="ru-RU"/>
        </w:rPr>
        <w:instrText xml:space="preserve"> </w:instrText>
      </w:r>
      <w:r>
        <w:instrText>SEQ</w:instrText>
      </w:r>
      <w:r w:rsidRPr="00F61715">
        <w:rPr>
          <w:lang w:val="ru-RU"/>
        </w:rPr>
        <w:instrText xml:space="preserve"> Рис. \* </w:instrText>
      </w:r>
      <w:r>
        <w:instrText>ARABIC</w:instrText>
      </w:r>
      <w:r w:rsidRPr="00F61715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24</w:t>
      </w:r>
      <w:r>
        <w:fldChar w:fldCharType="end"/>
      </w:r>
      <w:r w:rsidRPr="00F61715">
        <w:rPr>
          <w:lang w:val="ru-RU"/>
        </w:rPr>
        <w:t xml:space="preserve"> – Подключение </w:t>
      </w:r>
      <w:r>
        <w:t>Avalon</w:t>
      </w:r>
      <w:r w:rsidRPr="00F61715">
        <w:rPr>
          <w:lang w:val="ru-RU"/>
        </w:rPr>
        <w:t>-</w:t>
      </w:r>
      <w:r>
        <w:t>MM</w:t>
      </w:r>
      <w:r w:rsidRPr="00F61715">
        <w:rPr>
          <w:lang w:val="ru-RU"/>
        </w:rPr>
        <w:t xml:space="preserve"> интерфейсов</w:t>
      </w:r>
      <w:bookmarkEnd w:id="51"/>
    </w:p>
    <w:p w14:paraId="57B06C8B" w14:textId="44EC04A3" w:rsidR="0075738A" w:rsidRPr="00136123" w:rsidRDefault="0075738A" w:rsidP="0075738A">
      <w:pPr>
        <w:rPr>
          <w:lang w:val="ru-RU"/>
        </w:rPr>
      </w:pPr>
      <w:bookmarkStart w:id="52" w:name="_Toc161170187"/>
      <w:r>
        <w:rPr>
          <w:lang w:val="ru-RU"/>
        </w:rPr>
        <w:t xml:space="preserve">В столбце </w:t>
      </w:r>
      <w:r>
        <w:t>Default</w:t>
      </w:r>
      <w:r w:rsidRPr="0075738A">
        <w:rPr>
          <w:lang w:val="ru-RU"/>
        </w:rPr>
        <w:t xml:space="preserve"> </w:t>
      </w:r>
      <w:r>
        <w:t>Slave</w:t>
      </w:r>
      <w:r w:rsidRPr="0075738A">
        <w:rPr>
          <w:lang w:val="ru-RU"/>
        </w:rPr>
        <w:t xml:space="preserve"> (</w:t>
      </w:r>
      <w:r>
        <w:rPr>
          <w:lang w:val="ru-RU"/>
        </w:rPr>
        <w:t>добавлен через ПКМ</w:t>
      </w:r>
      <w:r w:rsidRPr="0075738A">
        <w:rPr>
          <w:lang w:val="ru-RU"/>
        </w:rPr>
        <w:t>)</w:t>
      </w:r>
      <w:r>
        <w:rPr>
          <w:lang w:val="ru-RU"/>
        </w:rPr>
        <w:t xml:space="preserve">, поставив галочку, тем самым выполнив </w:t>
      </w:r>
      <w:proofErr w:type="spellStart"/>
      <w:r w:rsidR="00136123">
        <w:t>chek</w:t>
      </w:r>
      <w:proofErr w:type="spellEnd"/>
      <w:r w:rsidR="00136123" w:rsidRPr="00136123">
        <w:rPr>
          <w:lang w:val="ru-RU"/>
        </w:rPr>
        <w:t xml:space="preserve"> </w:t>
      </w:r>
      <w:r w:rsidR="00136123">
        <w:t>box</w:t>
      </w:r>
      <w:r w:rsidR="00136123" w:rsidRPr="00136123">
        <w:rPr>
          <w:lang w:val="ru-RU"/>
        </w:rPr>
        <w:t>:</w:t>
      </w:r>
    </w:p>
    <w:p w14:paraId="3F39579A" w14:textId="28DA3F05" w:rsidR="0075738A" w:rsidRDefault="0075738A" w:rsidP="001643DA">
      <w:pPr>
        <w:pStyle w:val="a4"/>
        <w:rPr>
          <w:lang w:val="ru-RU"/>
        </w:rPr>
      </w:pPr>
      <w:r w:rsidRPr="0075738A">
        <w:rPr>
          <w:lang w:val="ru-RU"/>
        </w:rPr>
        <w:drawing>
          <wp:inline distT="0" distB="0" distL="0" distR="0" wp14:anchorId="621845FE" wp14:editId="17E36752">
            <wp:extent cx="5486400" cy="2620922"/>
            <wp:effectExtent l="0" t="0" r="0" b="8255"/>
            <wp:docPr id="938525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258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3020" cy="262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E3E9" w14:textId="6C731E74" w:rsidR="00F61715" w:rsidRPr="00F61715" w:rsidRDefault="00F61715" w:rsidP="001643DA">
      <w:pPr>
        <w:pStyle w:val="a4"/>
        <w:rPr>
          <w:lang w:val="ru-RU"/>
        </w:rPr>
      </w:pPr>
      <w:bookmarkStart w:id="53" w:name="_Toc163052091"/>
      <w:r w:rsidRPr="00F61715">
        <w:rPr>
          <w:lang w:val="ru-RU"/>
        </w:rPr>
        <w:t xml:space="preserve">Рис. </w:t>
      </w:r>
      <w:r>
        <w:fldChar w:fldCharType="begin"/>
      </w:r>
      <w:r w:rsidRPr="00F61715">
        <w:rPr>
          <w:lang w:val="ru-RU"/>
        </w:rPr>
        <w:instrText xml:space="preserve"> </w:instrText>
      </w:r>
      <w:r>
        <w:instrText>SEQ</w:instrText>
      </w:r>
      <w:r w:rsidRPr="00F61715">
        <w:rPr>
          <w:lang w:val="ru-RU"/>
        </w:rPr>
        <w:instrText xml:space="preserve"> Рис. \* </w:instrText>
      </w:r>
      <w:r>
        <w:instrText>ARABIC</w:instrText>
      </w:r>
      <w:r w:rsidRPr="00F61715">
        <w:rPr>
          <w:lang w:val="ru-RU"/>
        </w:rPr>
        <w:instrText xml:space="preserve"> </w:instrText>
      </w:r>
      <w:r>
        <w:fldChar w:fldCharType="separate"/>
      </w:r>
      <w:r w:rsidR="00AF0A08">
        <w:rPr>
          <w:noProof/>
        </w:rPr>
        <w:t>25</w:t>
      </w:r>
      <w:r>
        <w:fldChar w:fldCharType="end"/>
      </w:r>
      <w:r w:rsidRPr="00F61715">
        <w:rPr>
          <w:lang w:val="ru-RU"/>
        </w:rPr>
        <w:t xml:space="preserve"> – Фиксация адресов</w:t>
      </w:r>
      <w:bookmarkEnd w:id="52"/>
      <w:bookmarkEnd w:id="53"/>
    </w:p>
    <w:p w14:paraId="0E0F59D5" w14:textId="77D6BB8B" w:rsidR="00F61715" w:rsidRDefault="009625C1" w:rsidP="00F61715">
      <w:pPr>
        <w:rPr>
          <w:lang w:val="ru-RU"/>
        </w:rPr>
      </w:pPr>
      <w:r>
        <w:rPr>
          <w:lang w:val="ru-RU"/>
        </w:rPr>
        <w:t xml:space="preserve">Компоненту </w:t>
      </w:r>
      <w:r w:rsidR="0043254C">
        <w:t>my</w:t>
      </w:r>
      <w:r>
        <w:rPr>
          <w:lang w:val="ru-RU"/>
        </w:rPr>
        <w:t>_</w:t>
      </w:r>
      <w:r>
        <w:t>slave</w:t>
      </w:r>
      <w:r>
        <w:rPr>
          <w:lang w:val="ru-RU"/>
        </w:rPr>
        <w:t>_1</w:t>
      </w:r>
      <w:r w:rsidR="0043254C" w:rsidRPr="0043254C">
        <w:rPr>
          <w:lang w:val="ru-RU"/>
        </w:rPr>
        <w:t>.</w:t>
      </w:r>
      <w:r w:rsidR="0043254C">
        <w:t>s</w:t>
      </w:r>
      <w:r w:rsidR="0043254C" w:rsidRPr="0043254C">
        <w:rPr>
          <w:lang w:val="ru-RU"/>
        </w:rPr>
        <w:t xml:space="preserve">0 </w:t>
      </w:r>
      <w:r w:rsidR="0043254C">
        <w:rPr>
          <w:lang w:val="ru-RU"/>
        </w:rPr>
        <w:t xml:space="preserve">назначим </w:t>
      </w:r>
      <w:r w:rsidR="00E71FF6">
        <w:rPr>
          <w:lang w:val="ru-RU"/>
        </w:rPr>
        <w:t xml:space="preserve">базовый адрес = </w:t>
      </w:r>
      <w:r w:rsidRPr="003230DB">
        <w:rPr>
          <w:lang w:val="ru-RU"/>
        </w:rPr>
        <w:t>1</w:t>
      </w:r>
      <w:r w:rsidR="003230DB">
        <w:rPr>
          <w:lang w:val="ru-RU"/>
        </w:rPr>
        <w:t>, а к</w:t>
      </w:r>
      <w:r w:rsidR="003230DB">
        <w:rPr>
          <w:lang w:val="ru-RU"/>
        </w:rPr>
        <w:t xml:space="preserve">омпоненту </w:t>
      </w:r>
      <w:r w:rsidR="003230DB">
        <w:t>my</w:t>
      </w:r>
      <w:r w:rsidR="003230DB">
        <w:rPr>
          <w:lang w:val="ru-RU"/>
        </w:rPr>
        <w:t>_</w:t>
      </w:r>
      <w:r w:rsidR="003230DB">
        <w:t>slave</w:t>
      </w:r>
      <w:r w:rsidR="003230DB">
        <w:rPr>
          <w:lang w:val="ru-RU"/>
        </w:rPr>
        <w:t>_1</w:t>
      </w:r>
      <w:r w:rsidR="003230DB" w:rsidRPr="0043254C">
        <w:rPr>
          <w:lang w:val="ru-RU"/>
        </w:rPr>
        <w:t>.</w:t>
      </w:r>
      <w:r w:rsidR="003230DB">
        <w:t>s</w:t>
      </w:r>
      <w:r w:rsidR="003230DB" w:rsidRPr="0043254C">
        <w:rPr>
          <w:lang w:val="ru-RU"/>
        </w:rPr>
        <w:t xml:space="preserve">0 </w:t>
      </w:r>
      <w:r w:rsidR="003230DB">
        <w:rPr>
          <w:lang w:val="ru-RU"/>
        </w:rPr>
        <w:t xml:space="preserve">– </w:t>
      </w:r>
      <w:r w:rsidR="003230DB">
        <w:rPr>
          <w:lang w:val="ru-RU"/>
        </w:rPr>
        <w:t xml:space="preserve">базовый адрес = </w:t>
      </w:r>
      <w:r w:rsidR="003230DB">
        <w:rPr>
          <w:lang w:val="ru-RU"/>
        </w:rPr>
        <w:t>2</w:t>
      </w:r>
      <w:r w:rsidR="00BE5561">
        <w:rPr>
          <w:lang w:val="ru-RU"/>
        </w:rPr>
        <w:t>. После этого зафиксируем адреса (замочек), система будет выглядеть следующим образом</w:t>
      </w:r>
      <w:r w:rsidR="00F61715" w:rsidRPr="0043254C">
        <w:rPr>
          <w:lang w:val="ru-RU"/>
        </w:rPr>
        <w:t>:</w:t>
      </w:r>
    </w:p>
    <w:p w14:paraId="522B17CB" w14:textId="68384DAE" w:rsidR="009763C1" w:rsidRPr="009625C1" w:rsidRDefault="00645444" w:rsidP="001643DA">
      <w:pPr>
        <w:pStyle w:val="a4"/>
        <w:rPr>
          <w:lang w:val="ru-RU"/>
        </w:rPr>
      </w:pPr>
      <w:r w:rsidRPr="00645444">
        <w:rPr>
          <w:lang w:val="ru-RU"/>
        </w:rPr>
        <w:drawing>
          <wp:inline distT="0" distB="0" distL="0" distR="0" wp14:anchorId="5308F26A" wp14:editId="738772FE">
            <wp:extent cx="5290806" cy="1304179"/>
            <wp:effectExtent l="0" t="0" r="5715" b="0"/>
            <wp:docPr id="1731757782" name="Рисунок 1" descr="Изображение выглядит как текст, число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57782" name="Рисунок 1" descr="Изображение выглядит как текст, число, линия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2344" cy="130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3377" w14:textId="481774C9" w:rsidR="009763C1" w:rsidRDefault="009763C1" w:rsidP="001643DA">
      <w:pPr>
        <w:pStyle w:val="a4"/>
        <w:rPr>
          <w:lang w:val="ru-RU"/>
        </w:rPr>
      </w:pPr>
      <w:bookmarkStart w:id="54" w:name="_Toc163052092"/>
      <w:r w:rsidRPr="009763C1">
        <w:rPr>
          <w:lang w:val="ru-RU"/>
        </w:rPr>
        <w:t xml:space="preserve">Рис. </w:t>
      </w:r>
      <w:r>
        <w:fldChar w:fldCharType="begin"/>
      </w:r>
      <w:r w:rsidRPr="009763C1">
        <w:rPr>
          <w:lang w:val="ru-RU"/>
        </w:rPr>
        <w:instrText xml:space="preserve"> </w:instrText>
      </w:r>
      <w:r>
        <w:instrText>SEQ</w:instrText>
      </w:r>
      <w:r w:rsidRPr="009763C1">
        <w:rPr>
          <w:lang w:val="ru-RU"/>
        </w:rPr>
        <w:instrText xml:space="preserve"> Рис. \* </w:instrText>
      </w:r>
      <w:r>
        <w:instrText>ARABIC</w:instrText>
      </w:r>
      <w:r w:rsidRPr="009763C1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26</w:t>
      </w:r>
      <w:r>
        <w:fldChar w:fldCharType="end"/>
      </w:r>
      <w:r>
        <w:rPr>
          <w:lang w:val="ru-RU"/>
        </w:rPr>
        <w:t xml:space="preserve"> – Назначение правильных адресов для компонентов</w:t>
      </w:r>
      <w:bookmarkEnd w:id="54"/>
    </w:p>
    <w:p w14:paraId="229854F2" w14:textId="372D4E93" w:rsidR="00D019B1" w:rsidRPr="00D019B1" w:rsidRDefault="00D019B1" w:rsidP="00D019B1">
      <w:pPr>
        <w:rPr>
          <w:lang w:val="ru-RU"/>
        </w:rPr>
      </w:pPr>
      <w:r>
        <w:rPr>
          <w:lang w:val="ru-RU"/>
        </w:rPr>
        <w:t xml:space="preserve">Вкладка </w:t>
      </w:r>
      <w:r>
        <w:t>Address</w:t>
      </w:r>
      <w:r w:rsidRPr="00D019B1">
        <w:rPr>
          <w:lang w:val="ru-RU"/>
        </w:rPr>
        <w:t xml:space="preserve"> </w:t>
      </w:r>
      <w:r>
        <w:t>Map</w:t>
      </w:r>
      <w:r w:rsidRPr="00D019B1">
        <w:rPr>
          <w:lang w:val="ru-RU"/>
        </w:rPr>
        <w:t xml:space="preserve"> </w:t>
      </w:r>
      <w:r w:rsidR="00537EEF">
        <w:rPr>
          <w:lang w:val="ru-RU"/>
        </w:rPr>
        <w:t>будет</w:t>
      </w:r>
      <w:r>
        <w:rPr>
          <w:lang w:val="ru-RU"/>
        </w:rPr>
        <w:t xml:space="preserve"> </w:t>
      </w:r>
      <w:r w:rsidR="00537EEF">
        <w:rPr>
          <w:lang w:val="ru-RU"/>
        </w:rPr>
        <w:t>выглядеть</w:t>
      </w:r>
      <w:r>
        <w:rPr>
          <w:lang w:val="ru-RU"/>
        </w:rPr>
        <w:t xml:space="preserve"> следующим образом:</w:t>
      </w:r>
    </w:p>
    <w:p w14:paraId="7DF60157" w14:textId="0E9B3814" w:rsidR="00F61715" w:rsidRDefault="00FD3E79" w:rsidP="001643DA">
      <w:pPr>
        <w:pStyle w:val="a4"/>
      </w:pPr>
      <w:r w:rsidRPr="00FD3E79">
        <w:lastRenderedPageBreak/>
        <w:drawing>
          <wp:inline distT="0" distB="0" distL="0" distR="0" wp14:anchorId="73C30592" wp14:editId="5A51B8FF">
            <wp:extent cx="3486456" cy="836888"/>
            <wp:effectExtent l="0" t="0" r="0" b="1905"/>
            <wp:docPr id="1996191940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91940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 rotWithShape="1">
                    <a:blip r:embed="rId33"/>
                    <a:srcRect r="13511" b="9456"/>
                    <a:stretch/>
                  </pic:blipFill>
                  <pic:spPr bwMode="auto">
                    <a:xfrm>
                      <a:off x="0" y="0"/>
                      <a:ext cx="3544467" cy="85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E52F3" w14:textId="003678E6" w:rsidR="00F61715" w:rsidRPr="00F61715" w:rsidRDefault="00F61715" w:rsidP="001643DA">
      <w:pPr>
        <w:pStyle w:val="a4"/>
        <w:rPr>
          <w:lang w:val="ru-RU"/>
        </w:rPr>
      </w:pPr>
      <w:bookmarkStart w:id="55" w:name="_Toc161170188"/>
      <w:bookmarkStart w:id="56" w:name="_Toc163052093"/>
      <w:r w:rsidRPr="00F61715">
        <w:rPr>
          <w:lang w:val="ru-RU"/>
        </w:rPr>
        <w:t xml:space="preserve">Рис. </w:t>
      </w:r>
      <w:r>
        <w:fldChar w:fldCharType="begin"/>
      </w:r>
      <w:r w:rsidRPr="00F61715">
        <w:rPr>
          <w:lang w:val="ru-RU"/>
        </w:rPr>
        <w:instrText xml:space="preserve"> </w:instrText>
      </w:r>
      <w:r>
        <w:instrText>SEQ</w:instrText>
      </w:r>
      <w:r w:rsidRPr="00F61715">
        <w:rPr>
          <w:lang w:val="ru-RU"/>
        </w:rPr>
        <w:instrText xml:space="preserve"> Рис. \* </w:instrText>
      </w:r>
      <w:r>
        <w:instrText>ARABIC</w:instrText>
      </w:r>
      <w:r w:rsidRPr="00F61715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27</w:t>
      </w:r>
      <w:r>
        <w:fldChar w:fldCharType="end"/>
      </w:r>
      <w:r w:rsidRPr="00F61715">
        <w:rPr>
          <w:lang w:val="ru-RU"/>
        </w:rPr>
        <w:t xml:space="preserve"> – Проверка корректности адресов</w:t>
      </w:r>
      <w:bookmarkEnd w:id="55"/>
      <w:bookmarkEnd w:id="56"/>
    </w:p>
    <w:p w14:paraId="11E1274C" w14:textId="77777777" w:rsidR="00F61715" w:rsidRPr="00F61715" w:rsidRDefault="00F61715" w:rsidP="00F61715">
      <w:pPr>
        <w:ind w:firstLine="0"/>
        <w:rPr>
          <w:lang w:val="ru-RU"/>
        </w:rPr>
      </w:pPr>
      <w:r w:rsidRPr="00F61715">
        <w:rPr>
          <w:lang w:val="ru-RU"/>
        </w:rPr>
        <w:t>Запомним базовые адреса:</w:t>
      </w:r>
    </w:p>
    <w:p w14:paraId="05AD3B1F" w14:textId="64B3FE49" w:rsidR="00F61715" w:rsidRPr="009D759D" w:rsidRDefault="002F0315" w:rsidP="00F61715">
      <w:pPr>
        <w:pStyle w:val="a9"/>
        <w:numPr>
          <w:ilvl w:val="0"/>
          <w:numId w:val="4"/>
        </w:numPr>
        <w:autoSpaceDE/>
        <w:autoSpaceDN/>
        <w:adjustRightInd/>
        <w:spacing w:after="100" w:afterAutospacing="1"/>
        <w:contextualSpacing/>
      </w:pPr>
      <w:proofErr w:type="spellStart"/>
      <w:r>
        <w:t>my_slave</w:t>
      </w:r>
      <w:proofErr w:type="spellEnd"/>
      <w:r w:rsidR="00FD3E79">
        <w:rPr>
          <w:lang w:val="ru-RU"/>
        </w:rPr>
        <w:t>_</w:t>
      </w:r>
      <w:proofErr w:type="gramStart"/>
      <w:r w:rsidR="00FD3E79">
        <w:rPr>
          <w:lang w:val="ru-RU"/>
        </w:rPr>
        <w:t>1</w:t>
      </w:r>
      <w:r w:rsidR="0040657A">
        <w:t>.s</w:t>
      </w:r>
      <w:proofErr w:type="gramEnd"/>
      <w:r w:rsidR="0040657A">
        <w:t>0</w:t>
      </w:r>
      <w:r w:rsidR="00F61715" w:rsidRPr="009D759D">
        <w:t xml:space="preserve"> = </w:t>
      </w:r>
      <w:r w:rsidR="00FD3E79">
        <w:rPr>
          <w:lang w:val="ru-RU"/>
        </w:rPr>
        <w:t>1</w:t>
      </w:r>
      <w:r w:rsidR="00F61715" w:rsidRPr="009D759D">
        <w:t>,</w:t>
      </w:r>
    </w:p>
    <w:p w14:paraId="617D3650" w14:textId="2DD43107" w:rsidR="00F61715" w:rsidRDefault="00FD3E79" w:rsidP="00F61715">
      <w:pPr>
        <w:pStyle w:val="a9"/>
        <w:numPr>
          <w:ilvl w:val="0"/>
          <w:numId w:val="4"/>
        </w:numPr>
        <w:autoSpaceDE/>
        <w:autoSpaceDN/>
        <w:adjustRightInd/>
        <w:spacing w:after="100" w:afterAutospacing="1"/>
        <w:contextualSpacing/>
      </w:pPr>
      <w:proofErr w:type="spellStart"/>
      <w:r>
        <w:t>my_slave</w:t>
      </w:r>
      <w:proofErr w:type="spellEnd"/>
      <w:r>
        <w:rPr>
          <w:lang w:val="ru-RU"/>
        </w:rPr>
        <w:t>_</w:t>
      </w:r>
      <w:proofErr w:type="gramStart"/>
      <w:r>
        <w:rPr>
          <w:lang w:val="ru-RU"/>
        </w:rPr>
        <w:t>2</w:t>
      </w:r>
      <w:r w:rsidR="0040657A">
        <w:t>.s</w:t>
      </w:r>
      <w:proofErr w:type="gramEnd"/>
      <w:r w:rsidR="0040657A">
        <w:t>0</w:t>
      </w:r>
      <w:r w:rsidR="00F61715" w:rsidRPr="009D759D">
        <w:t xml:space="preserve"> = </w:t>
      </w:r>
      <w:r>
        <w:rPr>
          <w:lang w:val="ru-RU"/>
        </w:rPr>
        <w:t>2</w:t>
      </w:r>
      <w:r w:rsidR="00F61715" w:rsidRPr="009D759D">
        <w:t>.</w:t>
      </w:r>
    </w:p>
    <w:p w14:paraId="50937E9D" w14:textId="2EA1F2CA" w:rsidR="00CA5C91" w:rsidRPr="003A73C7" w:rsidRDefault="00CA5C91" w:rsidP="00CA5C91">
      <w:pPr>
        <w:autoSpaceDE/>
        <w:autoSpaceDN/>
        <w:adjustRightInd/>
        <w:spacing w:after="100" w:afterAutospacing="1"/>
        <w:ind w:firstLine="0"/>
        <w:contextualSpacing/>
        <w:rPr>
          <w:lang w:val="ru-RU"/>
        </w:rPr>
      </w:pPr>
      <w:r w:rsidRPr="00CA5C91">
        <w:rPr>
          <w:lang w:val="ru-RU"/>
        </w:rPr>
        <w:t>*</w:t>
      </w:r>
      <w:r>
        <w:rPr>
          <w:lang w:val="ru-RU"/>
        </w:rPr>
        <w:t xml:space="preserve">Позже он будут </w:t>
      </w:r>
      <w:r w:rsidR="003D1EED">
        <w:rPr>
          <w:lang w:val="ru-RU"/>
        </w:rPr>
        <w:t>указываться</w:t>
      </w:r>
      <w:r>
        <w:rPr>
          <w:lang w:val="ru-RU"/>
        </w:rPr>
        <w:t xml:space="preserve"> при настройке модулей </w:t>
      </w:r>
      <w:r>
        <w:t>my</w:t>
      </w:r>
      <w:r w:rsidRPr="00CA5C91">
        <w:rPr>
          <w:lang w:val="ru-RU"/>
        </w:rPr>
        <w:t>_</w:t>
      </w:r>
      <w:r>
        <w:t>slave</w:t>
      </w:r>
      <w:r w:rsidR="003D545D">
        <w:rPr>
          <w:lang w:val="ru-RU"/>
        </w:rPr>
        <w:t>_1</w:t>
      </w:r>
      <w:r w:rsidRPr="00CA5C91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my</w:t>
      </w:r>
      <w:r w:rsidRPr="00CA5C91">
        <w:rPr>
          <w:lang w:val="ru-RU"/>
        </w:rPr>
        <w:t>_</w:t>
      </w:r>
      <w:r>
        <w:t>sl</w:t>
      </w:r>
      <w:r w:rsidR="003D545D">
        <w:t>a</w:t>
      </w:r>
      <w:r>
        <w:t>ve</w:t>
      </w:r>
      <w:r w:rsidR="003D545D" w:rsidRPr="003D545D">
        <w:rPr>
          <w:lang w:val="ru-RU"/>
        </w:rPr>
        <w:t>_</w:t>
      </w:r>
      <w:r w:rsidR="003D545D" w:rsidRPr="00C56DCE">
        <w:rPr>
          <w:lang w:val="ru-RU"/>
        </w:rPr>
        <w:t>2</w:t>
      </w:r>
      <w:r w:rsidRPr="00CA5C91">
        <w:rPr>
          <w:lang w:val="ru-RU"/>
        </w:rPr>
        <w:t xml:space="preserve"> </w:t>
      </w:r>
      <w:r>
        <w:rPr>
          <w:lang w:val="ru-RU"/>
        </w:rPr>
        <w:t>соответственно</w:t>
      </w:r>
    </w:p>
    <w:p w14:paraId="4CD5BE0E" w14:textId="621690E9" w:rsidR="0047773B" w:rsidRDefault="00AD63F9" w:rsidP="009E11FC">
      <w:pPr>
        <w:pStyle w:val="2"/>
        <w:rPr>
          <w:lang w:val="ru-RU"/>
        </w:rPr>
      </w:pPr>
      <w:bookmarkStart w:id="57" w:name="_Toc163052050"/>
      <w:r>
        <w:rPr>
          <w:lang w:val="ru-RU"/>
        </w:rPr>
        <w:t>Экспорт выводов</w:t>
      </w:r>
      <w:bookmarkEnd w:id="57"/>
    </w:p>
    <w:p w14:paraId="4D8EC989" w14:textId="3192D17F" w:rsidR="00B03BFD" w:rsidRPr="00B03BFD" w:rsidRDefault="00B03BFD" w:rsidP="00B03BFD">
      <w:pPr>
        <w:rPr>
          <w:lang w:val="ru-RU"/>
        </w:rPr>
      </w:pPr>
      <w:r w:rsidRPr="00B03BFD">
        <w:rPr>
          <w:lang w:val="ru-RU"/>
        </w:rPr>
        <w:t xml:space="preserve">Проведём экспорт выводов путём задания имён для выделенных модулей в столбце </w:t>
      </w:r>
      <w:r>
        <w:t>Export</w:t>
      </w:r>
      <w:r w:rsidR="00696629">
        <w:rPr>
          <w:lang w:val="ru-RU"/>
        </w:rPr>
        <w:t xml:space="preserve"> (значени</w:t>
      </w:r>
      <w:r w:rsidR="00534DF3">
        <w:rPr>
          <w:lang w:val="ru-RU"/>
        </w:rPr>
        <w:t>я</w:t>
      </w:r>
      <w:r w:rsidR="00696629">
        <w:rPr>
          <w:lang w:val="ru-RU"/>
        </w:rPr>
        <w:t xml:space="preserve"> </w:t>
      </w:r>
      <w:r w:rsidR="00696629">
        <w:t>d</w:t>
      </w:r>
      <w:r w:rsidR="004425F9">
        <w:t>ata</w:t>
      </w:r>
      <w:r w:rsidR="00696629" w:rsidRPr="00696629">
        <w:rPr>
          <w:lang w:val="ru-RU"/>
        </w:rPr>
        <w:t>_</w:t>
      </w:r>
      <w:r w:rsidR="004425F9">
        <w:t>d</w:t>
      </w:r>
      <w:r w:rsidR="004425F9" w:rsidRPr="004425F9">
        <w:rPr>
          <w:lang w:val="ru-RU"/>
        </w:rPr>
        <w:t xml:space="preserve">, </w:t>
      </w:r>
      <w:r w:rsidR="00696629">
        <w:t>d</w:t>
      </w:r>
      <w:r w:rsidR="004425F9" w:rsidRPr="004425F9">
        <w:rPr>
          <w:lang w:val="ru-RU"/>
        </w:rPr>
        <w:t>_</w:t>
      </w:r>
      <w:r w:rsidR="004425F9">
        <w:t>slave</w:t>
      </w:r>
      <w:r w:rsidR="004425F9" w:rsidRPr="004425F9">
        <w:rPr>
          <w:lang w:val="ru-RU"/>
        </w:rPr>
        <w:t xml:space="preserve">, </w:t>
      </w:r>
      <w:r w:rsidR="004425F9">
        <w:t>did</w:t>
      </w:r>
      <w:r w:rsidR="004425F9" w:rsidRPr="004425F9">
        <w:rPr>
          <w:lang w:val="ru-RU"/>
        </w:rPr>
        <w:t>_</w:t>
      </w:r>
      <w:r w:rsidR="004425F9">
        <w:t>slave</w:t>
      </w:r>
      <w:r w:rsidR="004425F9" w:rsidRPr="004425F9">
        <w:rPr>
          <w:lang w:val="ru-RU"/>
        </w:rPr>
        <w:t xml:space="preserve"> </w:t>
      </w:r>
      <w:r w:rsidR="004425F9">
        <w:rPr>
          <w:lang w:val="ru-RU"/>
        </w:rPr>
        <w:t xml:space="preserve">и </w:t>
      </w:r>
      <w:r w:rsidR="004425F9">
        <w:t>def</w:t>
      </w:r>
      <w:r w:rsidR="004425F9" w:rsidRPr="004425F9">
        <w:rPr>
          <w:lang w:val="ru-RU"/>
        </w:rPr>
        <w:t>_</w:t>
      </w:r>
      <w:r w:rsidR="004425F9">
        <w:t>slave</w:t>
      </w:r>
      <w:r w:rsidR="00696629" w:rsidRPr="00696629">
        <w:rPr>
          <w:lang w:val="ru-RU"/>
        </w:rPr>
        <w:t xml:space="preserve"> </w:t>
      </w:r>
      <w:r w:rsidR="00696629">
        <w:rPr>
          <w:lang w:val="ru-RU"/>
        </w:rPr>
        <w:t xml:space="preserve">в </w:t>
      </w:r>
      <w:r w:rsidR="00191759">
        <w:rPr>
          <w:lang w:val="ru-RU"/>
        </w:rPr>
        <w:t>соответствующем</w:t>
      </w:r>
      <w:r w:rsidR="00696629">
        <w:rPr>
          <w:lang w:val="ru-RU"/>
        </w:rPr>
        <w:t xml:space="preserve"> столбце выделенных строк)</w:t>
      </w:r>
      <w:r w:rsidRPr="00B03BFD">
        <w:rPr>
          <w:lang w:val="ru-RU"/>
        </w:rPr>
        <w:t>:</w:t>
      </w:r>
    </w:p>
    <w:p w14:paraId="031E3216" w14:textId="142F0844" w:rsidR="00170900" w:rsidRDefault="004425F9" w:rsidP="009E11FC">
      <w:pPr>
        <w:pStyle w:val="a4"/>
        <w:spacing w:after="0" w:line="240" w:lineRule="auto"/>
      </w:pPr>
      <w:r w:rsidRPr="004425F9">
        <w:drawing>
          <wp:inline distT="0" distB="0" distL="0" distR="0" wp14:anchorId="6B5CCC8D" wp14:editId="22EA1520">
            <wp:extent cx="5186384" cy="2572056"/>
            <wp:effectExtent l="0" t="0" r="0" b="0"/>
            <wp:docPr id="121343480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3480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34"/>
                    <a:srcRect b="18436"/>
                    <a:stretch/>
                  </pic:blipFill>
                  <pic:spPr bwMode="auto">
                    <a:xfrm>
                      <a:off x="0" y="0"/>
                      <a:ext cx="5198244" cy="257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035EE" w14:textId="65CBEEA0" w:rsidR="00170900" w:rsidRDefault="00170900" w:rsidP="001643DA">
      <w:pPr>
        <w:pStyle w:val="a4"/>
        <w:rPr>
          <w:lang w:val="ru-RU"/>
        </w:rPr>
      </w:pPr>
      <w:bookmarkStart w:id="58" w:name="_Toc163052094"/>
      <w:r w:rsidRPr="00107A26">
        <w:rPr>
          <w:lang w:val="ru-RU"/>
        </w:rPr>
        <w:t xml:space="preserve">Рис. </w:t>
      </w:r>
      <w:r>
        <w:fldChar w:fldCharType="begin"/>
      </w:r>
      <w:r w:rsidRPr="00107A26">
        <w:rPr>
          <w:lang w:val="ru-RU"/>
        </w:rPr>
        <w:instrText xml:space="preserve"> </w:instrText>
      </w:r>
      <w:r>
        <w:instrText>SEQ</w:instrText>
      </w:r>
      <w:r w:rsidRPr="00107A26">
        <w:rPr>
          <w:lang w:val="ru-RU"/>
        </w:rPr>
        <w:instrText xml:space="preserve"> Рис. \* </w:instrText>
      </w:r>
      <w:r>
        <w:instrText>ARABIC</w:instrText>
      </w:r>
      <w:r w:rsidRPr="00107A26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28</w:t>
      </w:r>
      <w:r>
        <w:fldChar w:fldCharType="end"/>
      </w:r>
      <w:r>
        <w:rPr>
          <w:lang w:val="ru-RU"/>
        </w:rPr>
        <w:t xml:space="preserve"> – Экспорт выводов</w:t>
      </w:r>
      <w:bookmarkEnd w:id="58"/>
    </w:p>
    <w:p w14:paraId="726C0957" w14:textId="4A9A3996" w:rsidR="009E11FC" w:rsidRPr="009E11FC" w:rsidRDefault="009E11FC" w:rsidP="009E11FC">
      <w:pPr>
        <w:rPr>
          <w:lang w:val="ru-RU"/>
        </w:rPr>
      </w:pPr>
      <w:r>
        <w:rPr>
          <w:lang w:val="ru-RU"/>
        </w:rPr>
        <w:t>Проверим, что окно сообщений не содержит ошибок и пре</w:t>
      </w:r>
    </w:p>
    <w:p w14:paraId="3A57A59B" w14:textId="33858429" w:rsidR="00EF3C16" w:rsidRDefault="007C0A51" w:rsidP="009E11FC">
      <w:pPr>
        <w:pStyle w:val="2"/>
      </w:pPr>
      <w:bookmarkStart w:id="59" w:name="_Toc161170170"/>
      <w:bookmarkStart w:id="60" w:name="_Toc163052051"/>
      <w:r>
        <w:t>Анализ системы</w:t>
      </w:r>
      <w:bookmarkEnd w:id="59"/>
      <w:bookmarkEnd w:id="60"/>
    </w:p>
    <w:p w14:paraId="665CFD21" w14:textId="4552D782" w:rsidR="003831F7" w:rsidRDefault="003831F7" w:rsidP="006406F6">
      <w:pPr>
        <w:pStyle w:val="3"/>
      </w:pPr>
      <w:bookmarkStart w:id="61" w:name="_Toc161170171"/>
      <w:bookmarkStart w:id="62" w:name="_Toc163052052"/>
      <w:r>
        <w:t xml:space="preserve">Проверка </w:t>
      </w:r>
      <w:proofErr w:type="spellStart"/>
      <w:r>
        <w:t>блока</w:t>
      </w:r>
      <w:bookmarkEnd w:id="61"/>
      <w:bookmarkEnd w:id="62"/>
      <w:proofErr w:type="spellEnd"/>
    </w:p>
    <w:p w14:paraId="4B330F3E" w14:textId="2BC958B6" w:rsidR="007C0A51" w:rsidRPr="00386043" w:rsidRDefault="006511D6" w:rsidP="00280658">
      <w:pPr>
        <w:rPr>
          <w:lang w:val="ru-RU"/>
        </w:rPr>
      </w:pPr>
      <w:r w:rsidRPr="00386043">
        <w:rPr>
          <w:lang w:val="ru-RU"/>
        </w:rPr>
        <w:t xml:space="preserve">Выполним </w:t>
      </w:r>
      <w:r w:rsidR="007D3EEF">
        <w:t>View</w:t>
      </w:r>
      <w:r w:rsidR="007D3EEF" w:rsidRPr="00386043">
        <w:rPr>
          <w:lang w:val="ru-RU"/>
        </w:rPr>
        <w:t xml:space="preserve"> → </w:t>
      </w:r>
      <w:r w:rsidR="007D3EEF">
        <w:t>Block</w:t>
      </w:r>
      <w:r w:rsidR="007D3EEF" w:rsidRPr="00386043">
        <w:rPr>
          <w:lang w:val="ru-RU"/>
        </w:rPr>
        <w:t xml:space="preserve"> </w:t>
      </w:r>
      <w:r w:rsidR="007D3EEF">
        <w:t>Symbol</w:t>
      </w:r>
      <w:r w:rsidR="007D3EEF" w:rsidRPr="00386043">
        <w:rPr>
          <w:lang w:val="ru-RU"/>
        </w:rPr>
        <w:t xml:space="preserve"> </w:t>
      </w:r>
      <w:r w:rsidR="00DE772A" w:rsidRPr="00386043">
        <w:rPr>
          <w:lang w:val="ru-RU"/>
        </w:rPr>
        <w:t>и убедимся в том, что символ системы построен правильно:</w:t>
      </w:r>
    </w:p>
    <w:p w14:paraId="77CE8609" w14:textId="0E88BC3F" w:rsidR="00580AB3" w:rsidRDefault="00244931" w:rsidP="001643DA">
      <w:pPr>
        <w:pStyle w:val="a4"/>
      </w:pPr>
      <w:r w:rsidRPr="00244931">
        <w:lastRenderedPageBreak/>
        <w:drawing>
          <wp:inline distT="0" distB="0" distL="0" distR="0" wp14:anchorId="2EAA7B87" wp14:editId="357C03E8">
            <wp:extent cx="2224877" cy="1807426"/>
            <wp:effectExtent l="0" t="0" r="4445" b="2540"/>
            <wp:docPr id="259335617" name="Рисунок 1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35617" name="Рисунок 1" descr="Изображение выглядит как текст, снимок экрана, дисплей,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6283" cy="181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3922" w14:textId="5CCBED8D" w:rsidR="00DE772A" w:rsidRPr="002434AC" w:rsidRDefault="00580AB3" w:rsidP="001643DA">
      <w:pPr>
        <w:pStyle w:val="a4"/>
        <w:rPr>
          <w:lang w:val="ru-RU"/>
        </w:rPr>
      </w:pPr>
      <w:bookmarkStart w:id="63" w:name="_Toc161170196"/>
      <w:bookmarkStart w:id="64" w:name="_Toc163052095"/>
      <w:r w:rsidRPr="003A73C7">
        <w:rPr>
          <w:lang w:val="ru-RU"/>
        </w:rPr>
        <w:t xml:space="preserve">Рис. </w:t>
      </w:r>
      <w:r>
        <w:fldChar w:fldCharType="begin"/>
      </w:r>
      <w:r w:rsidRPr="003A73C7">
        <w:rPr>
          <w:lang w:val="ru-RU"/>
        </w:rPr>
        <w:instrText xml:space="preserve"> </w:instrText>
      </w:r>
      <w:r w:rsidRPr="00415BB4">
        <w:instrText>SEQ</w:instrText>
      </w:r>
      <w:r w:rsidRPr="003A73C7">
        <w:rPr>
          <w:lang w:val="ru-RU"/>
        </w:rPr>
        <w:instrText xml:space="preserve"> Рис. \* </w:instrText>
      </w:r>
      <w:r w:rsidRPr="00415BB4">
        <w:instrText>ARABIC</w:instrText>
      </w:r>
      <w:r w:rsidRPr="003A73C7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29</w:t>
      </w:r>
      <w:r>
        <w:fldChar w:fldCharType="end"/>
      </w:r>
      <w:r w:rsidRPr="0078158F">
        <w:rPr>
          <w:lang w:val="ru-RU"/>
        </w:rPr>
        <w:t xml:space="preserve"> – </w:t>
      </w:r>
      <w:r w:rsidR="0053268E">
        <w:rPr>
          <w:lang w:val="ru-RU"/>
        </w:rPr>
        <w:t>Символ</w:t>
      </w:r>
      <w:bookmarkEnd w:id="63"/>
      <w:r w:rsidR="0053268E">
        <w:rPr>
          <w:lang w:val="ru-RU"/>
        </w:rPr>
        <w:t xml:space="preserve"> системы</w:t>
      </w:r>
      <w:bookmarkEnd w:id="64"/>
    </w:p>
    <w:p w14:paraId="44CE3198" w14:textId="26816DBC" w:rsidR="00247579" w:rsidRPr="00386043" w:rsidRDefault="00247579" w:rsidP="00280658">
      <w:pPr>
        <w:rPr>
          <w:lang w:val="ru-RU"/>
        </w:rPr>
      </w:pPr>
      <w:r w:rsidRPr="0078158F">
        <w:rPr>
          <w:lang w:val="ru-RU"/>
        </w:rPr>
        <w:t>Выполним</w:t>
      </w:r>
      <w:r w:rsidRPr="002434AC">
        <w:rPr>
          <w:lang w:val="ru-RU"/>
        </w:rPr>
        <w:t xml:space="preserve"> </w:t>
      </w:r>
      <w:r>
        <w:t>View</w:t>
      </w:r>
      <w:r w:rsidRPr="002434AC">
        <w:rPr>
          <w:lang w:val="ru-RU"/>
        </w:rPr>
        <w:t xml:space="preserve"> → </w:t>
      </w:r>
      <w:r>
        <w:t>Clock</w:t>
      </w:r>
      <w:r w:rsidRPr="002434AC">
        <w:rPr>
          <w:lang w:val="ru-RU"/>
        </w:rPr>
        <w:t xml:space="preserve"> </w:t>
      </w:r>
      <w:r>
        <w:t>domains</w:t>
      </w:r>
      <w:r w:rsidRPr="002434AC">
        <w:rPr>
          <w:lang w:val="ru-RU"/>
        </w:rPr>
        <w:t xml:space="preserve"> </w:t>
      </w:r>
      <w:r>
        <w:t>Beta</w:t>
      </w:r>
      <w:r w:rsidRPr="002434AC">
        <w:rPr>
          <w:lang w:val="ru-RU"/>
        </w:rPr>
        <w:t xml:space="preserve">, </w:t>
      </w:r>
      <w:r w:rsidRPr="0078158F">
        <w:rPr>
          <w:lang w:val="ru-RU"/>
        </w:rPr>
        <w:t>выберем</w:t>
      </w:r>
      <w:r w:rsidRPr="002434AC">
        <w:rPr>
          <w:lang w:val="ru-RU"/>
        </w:rPr>
        <w:t xml:space="preserve"> </w:t>
      </w:r>
      <w:r w:rsidRPr="0078158F">
        <w:rPr>
          <w:lang w:val="ru-RU"/>
        </w:rPr>
        <w:t>режим</w:t>
      </w:r>
      <w:r w:rsidRPr="002434AC">
        <w:rPr>
          <w:lang w:val="ru-RU"/>
        </w:rPr>
        <w:t xml:space="preserve"> </w:t>
      </w:r>
      <w:r w:rsidRPr="0078158F">
        <w:rPr>
          <w:lang w:val="ru-RU"/>
        </w:rPr>
        <w:t>отображения</w:t>
      </w:r>
      <w:r w:rsidRPr="002434AC">
        <w:rPr>
          <w:lang w:val="ru-RU"/>
        </w:rPr>
        <w:t xml:space="preserve"> </w:t>
      </w:r>
      <w:r>
        <w:t>Reset</w:t>
      </w:r>
      <w:r w:rsidRPr="002434AC">
        <w:rPr>
          <w:lang w:val="ru-RU"/>
        </w:rPr>
        <w:t xml:space="preserve">. </w:t>
      </w:r>
      <w:r w:rsidR="008C6365">
        <w:rPr>
          <w:lang w:val="ru-RU"/>
        </w:rPr>
        <w:t>Заметим, что проблемных подключений не выявлено</w:t>
      </w:r>
      <w:r w:rsidRPr="00386043">
        <w:rPr>
          <w:lang w:val="ru-RU"/>
        </w:rPr>
        <w:t>:</w:t>
      </w:r>
    </w:p>
    <w:p w14:paraId="4227F534" w14:textId="49B6F90F" w:rsidR="005D7F44" w:rsidRDefault="00C10130" w:rsidP="001643DA">
      <w:pPr>
        <w:pStyle w:val="a4"/>
      </w:pPr>
      <w:r w:rsidRPr="00C10130">
        <w:drawing>
          <wp:inline distT="0" distB="0" distL="0" distR="0" wp14:anchorId="0B7D8EF7" wp14:editId="33EA5CE3">
            <wp:extent cx="5059702" cy="2508488"/>
            <wp:effectExtent l="0" t="0" r="7620" b="6350"/>
            <wp:docPr id="129221094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1094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0924" cy="25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54DA" w14:textId="3438D985" w:rsidR="00247579" w:rsidRPr="003A73C7" w:rsidRDefault="005D7F44" w:rsidP="001643DA">
      <w:pPr>
        <w:pStyle w:val="a4"/>
      </w:pPr>
      <w:bookmarkStart w:id="65" w:name="_Toc161170198"/>
      <w:bookmarkStart w:id="66" w:name="_Toc163052096"/>
      <w:r w:rsidRPr="00386043">
        <w:rPr>
          <w:lang w:val="ru-RU"/>
        </w:rPr>
        <w:t>Рис</w:t>
      </w:r>
      <w:r w:rsidRPr="003A73C7">
        <w:t xml:space="preserve">. </w:t>
      </w:r>
      <w:r>
        <w:fldChar w:fldCharType="begin"/>
      </w:r>
      <w:r w:rsidRPr="003A73C7">
        <w:instrText xml:space="preserve"> </w:instrText>
      </w:r>
      <w:r>
        <w:instrText>SEQ</w:instrText>
      </w:r>
      <w:r w:rsidRPr="003A73C7">
        <w:instrText xml:space="preserve"> </w:instrText>
      </w:r>
      <w:r w:rsidRPr="00386043">
        <w:rPr>
          <w:lang w:val="ru-RU"/>
        </w:rPr>
        <w:instrText>Рис</w:instrText>
      </w:r>
      <w:r w:rsidRPr="003A73C7">
        <w:instrText xml:space="preserve">. \* </w:instrText>
      </w:r>
      <w:r>
        <w:instrText>ARABIC</w:instrText>
      </w:r>
      <w:r w:rsidRPr="003A73C7">
        <w:instrText xml:space="preserve"> </w:instrText>
      </w:r>
      <w:r>
        <w:fldChar w:fldCharType="separate"/>
      </w:r>
      <w:r w:rsidR="00AF0A08">
        <w:rPr>
          <w:noProof/>
        </w:rPr>
        <w:t>30</w:t>
      </w:r>
      <w:r>
        <w:rPr>
          <w:noProof/>
        </w:rPr>
        <w:fldChar w:fldCharType="end"/>
      </w:r>
      <w:r w:rsidR="00A16598" w:rsidRPr="003A73C7">
        <w:t xml:space="preserve"> – </w:t>
      </w:r>
      <w:r w:rsidR="00A16598" w:rsidRPr="00386043">
        <w:rPr>
          <w:lang w:val="ru-RU"/>
        </w:rPr>
        <w:t>Анализ</w:t>
      </w:r>
      <w:r w:rsidR="00A16598" w:rsidRPr="003A73C7">
        <w:t xml:space="preserve"> </w:t>
      </w:r>
      <w:r w:rsidR="00A16598" w:rsidRPr="00386043">
        <w:rPr>
          <w:lang w:val="ru-RU"/>
        </w:rPr>
        <w:t>проблемных</w:t>
      </w:r>
      <w:r w:rsidR="00A16598" w:rsidRPr="003A73C7">
        <w:t xml:space="preserve"> </w:t>
      </w:r>
      <w:r w:rsidR="00A16598" w:rsidRPr="00386043">
        <w:rPr>
          <w:lang w:val="ru-RU"/>
        </w:rPr>
        <w:t>подключений</w:t>
      </w:r>
      <w:bookmarkEnd w:id="65"/>
      <w:bookmarkEnd w:id="66"/>
    </w:p>
    <w:p w14:paraId="5B771484" w14:textId="41E82544" w:rsidR="002434AC" w:rsidRPr="00386043" w:rsidRDefault="00D75861" w:rsidP="002434AC">
      <w:pPr>
        <w:rPr>
          <w:lang w:val="ru-RU"/>
        </w:rPr>
      </w:pPr>
      <w:r>
        <w:rPr>
          <w:lang w:val="ru-RU"/>
        </w:rPr>
        <w:t>Выполним</w:t>
      </w:r>
      <w:r w:rsidR="002434AC" w:rsidRPr="00A4762F">
        <w:t xml:space="preserve"> </w:t>
      </w:r>
      <w:r w:rsidR="002434AC">
        <w:rPr>
          <w:lang w:val="ru-RU"/>
        </w:rPr>
        <w:t>команду</w:t>
      </w:r>
      <w:r w:rsidR="002434AC" w:rsidRPr="00A4762F">
        <w:t xml:space="preserve"> </w:t>
      </w:r>
      <w:r w:rsidR="002434AC">
        <w:t>System</w:t>
      </w:r>
      <w:r w:rsidR="002434AC" w:rsidRPr="00A4762F">
        <w:t xml:space="preserve"> → </w:t>
      </w:r>
      <w:r w:rsidR="002434AC">
        <w:t xml:space="preserve">Show System with PD Interconnect (Show System with QSYS Interconnect). </w:t>
      </w:r>
      <w:r w:rsidR="002434AC">
        <w:rPr>
          <w:lang w:val="ru-RU"/>
        </w:rPr>
        <w:t>Проверим</w:t>
      </w:r>
      <w:r w:rsidR="002434AC" w:rsidRPr="00D26829">
        <w:rPr>
          <w:lang w:val="ru-RU"/>
        </w:rPr>
        <w:t>,</w:t>
      </w:r>
      <w:r w:rsidR="002434AC">
        <w:rPr>
          <w:lang w:val="ru-RU"/>
        </w:rPr>
        <w:t xml:space="preserve"> </w:t>
      </w:r>
      <w:r w:rsidR="00332E8D">
        <w:rPr>
          <w:lang w:val="ru-RU"/>
        </w:rPr>
        <w:t xml:space="preserve">был добавлен только модуль </w:t>
      </w:r>
      <w:r w:rsidR="00332E8D">
        <w:t>mm_interconnect_0</w:t>
      </w:r>
      <w:r w:rsidR="002434AC" w:rsidRPr="00386043">
        <w:rPr>
          <w:lang w:val="ru-RU"/>
        </w:rPr>
        <w:t>.</w:t>
      </w:r>
    </w:p>
    <w:p w14:paraId="025AFB13" w14:textId="2AEF1D4A" w:rsidR="002434AC" w:rsidRPr="002434AC" w:rsidRDefault="00C10130" w:rsidP="001643DA">
      <w:pPr>
        <w:pStyle w:val="a4"/>
        <w:rPr>
          <w:lang w:val="ru-RU"/>
        </w:rPr>
      </w:pPr>
      <w:r w:rsidRPr="00C10130">
        <w:rPr>
          <w:lang w:val="ru-RU"/>
        </w:rPr>
        <w:drawing>
          <wp:inline distT="0" distB="0" distL="0" distR="0" wp14:anchorId="324363EB" wp14:editId="7A3403E4">
            <wp:extent cx="4611118" cy="2802653"/>
            <wp:effectExtent l="0" t="0" r="0" b="0"/>
            <wp:docPr id="1152422518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22518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6349" cy="280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C9B0" w14:textId="68A5F5CD" w:rsidR="002434AC" w:rsidRPr="00107A26" w:rsidRDefault="002434AC" w:rsidP="001643DA">
      <w:pPr>
        <w:pStyle w:val="a4"/>
      </w:pPr>
      <w:bookmarkStart w:id="67" w:name="_Toc161170197"/>
      <w:bookmarkStart w:id="68" w:name="_Toc163052097"/>
      <w:r>
        <w:t>Рис</w:t>
      </w:r>
      <w:r w:rsidRPr="00415BB4">
        <w:t xml:space="preserve">. </w:t>
      </w:r>
      <w:r>
        <w:fldChar w:fldCharType="begin"/>
      </w:r>
      <w:r w:rsidRPr="00415BB4">
        <w:instrText xml:space="preserve"> SEQ </w:instrText>
      </w:r>
      <w:r>
        <w:instrText>Рис</w:instrText>
      </w:r>
      <w:r w:rsidRPr="00415BB4">
        <w:instrText xml:space="preserve">. \* ARABIC </w:instrText>
      </w:r>
      <w:r>
        <w:fldChar w:fldCharType="separate"/>
      </w:r>
      <w:r w:rsidR="00AF0A08">
        <w:rPr>
          <w:noProof/>
        </w:rPr>
        <w:t>31</w:t>
      </w:r>
      <w:r>
        <w:fldChar w:fldCharType="end"/>
      </w:r>
      <w:r w:rsidRPr="00846B2D">
        <w:t xml:space="preserve"> – </w:t>
      </w:r>
      <w:r>
        <w:t>Show System with QSYS Interconnect</w:t>
      </w:r>
      <w:bookmarkEnd w:id="67"/>
      <w:bookmarkEnd w:id="68"/>
    </w:p>
    <w:p w14:paraId="72FD316E" w14:textId="77777777" w:rsidR="00C10130" w:rsidRPr="00107A26" w:rsidRDefault="00C10130" w:rsidP="00C10130"/>
    <w:p w14:paraId="306B7ABF" w14:textId="08838FD8" w:rsidR="00241FE9" w:rsidRPr="00386043" w:rsidRDefault="00A817DD" w:rsidP="006406F6">
      <w:pPr>
        <w:pStyle w:val="3"/>
        <w:rPr>
          <w:lang w:val="ru-RU"/>
        </w:rPr>
      </w:pPr>
      <w:bookmarkStart w:id="69" w:name="_Toc161170173"/>
      <w:bookmarkStart w:id="70" w:name="_Toc163052053"/>
      <w:r w:rsidRPr="00386043">
        <w:rPr>
          <w:lang w:val="ru-RU"/>
        </w:rPr>
        <w:lastRenderedPageBreak/>
        <w:t>Анализ</w:t>
      </w:r>
      <w:r w:rsidRPr="003A73C7">
        <w:rPr>
          <w:lang w:val="ru-RU"/>
        </w:rPr>
        <w:t xml:space="preserve"> </w:t>
      </w:r>
      <w:r w:rsidRPr="00386043">
        <w:rPr>
          <w:lang w:val="ru-RU"/>
        </w:rPr>
        <w:t>с</w:t>
      </w:r>
      <w:r w:rsidRPr="003A73C7">
        <w:rPr>
          <w:lang w:val="ru-RU"/>
        </w:rPr>
        <w:t xml:space="preserve"> </w:t>
      </w:r>
      <w:r w:rsidRPr="00386043">
        <w:rPr>
          <w:lang w:val="ru-RU"/>
        </w:rPr>
        <w:t>помощью</w:t>
      </w:r>
      <w:r w:rsidRPr="003A73C7">
        <w:rPr>
          <w:lang w:val="ru-RU"/>
        </w:rPr>
        <w:t xml:space="preserve"> </w:t>
      </w:r>
      <w:r>
        <w:t>Schematic</w:t>
      </w:r>
      <w:bookmarkEnd w:id="69"/>
      <w:bookmarkEnd w:id="70"/>
    </w:p>
    <w:p w14:paraId="29624734" w14:textId="13B3D653" w:rsidR="00A817DD" w:rsidRPr="00386043" w:rsidRDefault="00A817DD" w:rsidP="00280658">
      <w:pPr>
        <w:rPr>
          <w:lang w:val="ru-RU"/>
        </w:rPr>
      </w:pPr>
      <w:r w:rsidRPr="00386043">
        <w:rPr>
          <w:lang w:val="ru-RU"/>
        </w:rPr>
        <w:t xml:space="preserve">Выполним </w:t>
      </w:r>
      <w:r>
        <w:t>View</w:t>
      </w:r>
      <w:r w:rsidRPr="00386043">
        <w:rPr>
          <w:lang w:val="ru-RU"/>
        </w:rPr>
        <w:t xml:space="preserve"> → </w:t>
      </w:r>
      <w:r>
        <w:t>Schematic</w:t>
      </w:r>
      <w:r w:rsidR="003D6CF6" w:rsidRPr="00386043">
        <w:rPr>
          <w:lang w:val="ru-RU"/>
        </w:rPr>
        <w:t xml:space="preserve">, в качестве фильтра введём </w:t>
      </w:r>
      <w:r w:rsidR="003D6CF6">
        <w:t>in</w:t>
      </w:r>
      <w:r w:rsidR="00D145E2" w:rsidRPr="00386043">
        <w:rPr>
          <w:lang w:val="ru-RU"/>
        </w:rPr>
        <w:t xml:space="preserve"> и убедимся в том, что система синхронизации и каналы </w:t>
      </w:r>
      <w:r w:rsidR="00D145E2">
        <w:t>ST</w:t>
      </w:r>
      <w:r w:rsidR="00D145E2" w:rsidRPr="00386043">
        <w:rPr>
          <w:lang w:val="ru-RU"/>
        </w:rPr>
        <w:t xml:space="preserve"> системы подключены верн</w:t>
      </w:r>
      <w:r w:rsidR="003D6CF6" w:rsidRPr="00386043">
        <w:rPr>
          <w:lang w:val="ru-RU"/>
        </w:rPr>
        <w:t>о:</w:t>
      </w:r>
    </w:p>
    <w:p w14:paraId="7AB98F44" w14:textId="70577200" w:rsidR="00054E07" w:rsidRPr="00054E07" w:rsidRDefault="00C640B0" w:rsidP="001643DA">
      <w:pPr>
        <w:pStyle w:val="a4"/>
      </w:pPr>
      <w:r w:rsidRPr="00C640B0">
        <w:drawing>
          <wp:inline distT="0" distB="0" distL="0" distR="0" wp14:anchorId="65BD578B" wp14:editId="38FA5E57">
            <wp:extent cx="4611118" cy="2820397"/>
            <wp:effectExtent l="0" t="0" r="0" b="0"/>
            <wp:docPr id="227493905" name="Рисунок 1" descr="Изображение выглядит как текст, снимок экрана, диспле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93905" name="Рисунок 1" descr="Изображение выглядит как текст, снимок экрана, дисплей, диаграмм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8759" cy="282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F752" w14:textId="6C9FF7D4" w:rsidR="00D36C2A" w:rsidRPr="003A73C7" w:rsidRDefault="00054E07" w:rsidP="001643DA">
      <w:pPr>
        <w:pStyle w:val="a4"/>
        <w:rPr>
          <w:lang w:val="ru-RU"/>
        </w:rPr>
      </w:pPr>
      <w:bookmarkStart w:id="71" w:name="_Toc161170202"/>
      <w:bookmarkStart w:id="72" w:name="_Toc163052098"/>
      <w:r w:rsidRPr="003A73C7">
        <w:rPr>
          <w:lang w:val="ru-RU"/>
        </w:rPr>
        <w:t xml:space="preserve">Рис. </w:t>
      </w:r>
      <w:r w:rsidRPr="00054E07">
        <w:fldChar w:fldCharType="begin"/>
      </w:r>
      <w:r w:rsidRPr="003A73C7">
        <w:rPr>
          <w:lang w:val="ru-RU"/>
        </w:rPr>
        <w:instrText xml:space="preserve"> </w:instrText>
      </w:r>
      <w:r w:rsidRPr="00D41B38">
        <w:instrText>SEQ</w:instrText>
      </w:r>
      <w:r w:rsidRPr="003A73C7">
        <w:rPr>
          <w:lang w:val="ru-RU"/>
        </w:rPr>
        <w:instrText xml:space="preserve"> Рис. \* </w:instrText>
      </w:r>
      <w:r w:rsidRPr="00D41B38">
        <w:instrText>ARABIC</w:instrText>
      </w:r>
      <w:r w:rsidRPr="003A73C7">
        <w:rPr>
          <w:lang w:val="ru-RU"/>
        </w:rPr>
        <w:instrText xml:space="preserve"> </w:instrText>
      </w:r>
      <w:r w:rsidRPr="00054E07">
        <w:fldChar w:fldCharType="separate"/>
      </w:r>
      <w:r w:rsidR="00AF0A08">
        <w:rPr>
          <w:noProof/>
        </w:rPr>
        <w:t>32</w:t>
      </w:r>
      <w:r w:rsidRPr="00054E07">
        <w:fldChar w:fldCharType="end"/>
      </w:r>
      <w:r w:rsidRPr="003A73C7">
        <w:rPr>
          <w:lang w:val="ru-RU"/>
        </w:rPr>
        <w:t xml:space="preserve"> – </w:t>
      </w:r>
      <w:r>
        <w:t>Schematic</w:t>
      </w:r>
      <w:bookmarkEnd w:id="71"/>
      <w:bookmarkEnd w:id="72"/>
    </w:p>
    <w:p w14:paraId="3238D3B2" w14:textId="7C177C1E" w:rsidR="009A72B3" w:rsidRPr="003A73C7" w:rsidRDefault="00B370C7" w:rsidP="00830214">
      <w:pPr>
        <w:pStyle w:val="3"/>
        <w:rPr>
          <w:lang w:val="ru-RU"/>
        </w:rPr>
      </w:pPr>
      <w:bookmarkStart w:id="73" w:name="_Toc161170174"/>
      <w:bookmarkStart w:id="74" w:name="_Toc163052054"/>
      <w:r w:rsidRPr="003A73C7">
        <w:rPr>
          <w:lang w:val="ru-RU"/>
        </w:rPr>
        <w:t>Генерация системы</w:t>
      </w:r>
      <w:bookmarkEnd w:id="73"/>
      <w:bookmarkEnd w:id="74"/>
    </w:p>
    <w:p w14:paraId="66F74948" w14:textId="729B3C93" w:rsidR="0078019C" w:rsidRPr="00386043" w:rsidRDefault="0078019C" w:rsidP="00280658">
      <w:pPr>
        <w:rPr>
          <w:lang w:val="ru-RU"/>
        </w:rPr>
      </w:pPr>
      <w:r w:rsidRPr="00386043">
        <w:rPr>
          <w:lang w:val="ru-RU"/>
        </w:rPr>
        <w:t xml:space="preserve">Выполним </w:t>
      </w:r>
      <w:r>
        <w:t>PD</w:t>
      </w:r>
      <w:r w:rsidRPr="00386043">
        <w:rPr>
          <w:lang w:val="ru-RU"/>
        </w:rPr>
        <w:t xml:space="preserve"> → </w:t>
      </w:r>
      <w:r>
        <w:t>Generate</w:t>
      </w:r>
      <w:r w:rsidRPr="00386043">
        <w:rPr>
          <w:lang w:val="ru-RU"/>
        </w:rPr>
        <w:t xml:space="preserve"> </w:t>
      </w:r>
      <w:r>
        <w:t>HDL</w:t>
      </w:r>
      <w:r w:rsidRPr="00386043">
        <w:rPr>
          <w:lang w:val="ru-RU"/>
        </w:rPr>
        <w:t xml:space="preserve"> и укажем следующие предустановки для генерации:</w:t>
      </w:r>
    </w:p>
    <w:p w14:paraId="39DEE40C" w14:textId="3DE1AB3B" w:rsidR="00E02E45" w:rsidRDefault="005C09AA" w:rsidP="001643DA">
      <w:pPr>
        <w:pStyle w:val="a4"/>
      </w:pPr>
      <w:r w:rsidRPr="005C09AA">
        <w:rPr>
          <w:noProof/>
        </w:rPr>
        <w:drawing>
          <wp:inline distT="0" distB="0" distL="0" distR="0" wp14:anchorId="1572CEC7" wp14:editId="082342AA">
            <wp:extent cx="5340281" cy="2896481"/>
            <wp:effectExtent l="0" t="0" r="0" b="0"/>
            <wp:docPr id="514770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700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7423" cy="29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57CA" w14:textId="25D75B3B" w:rsidR="0078019C" w:rsidRPr="00386043" w:rsidRDefault="00E02E45" w:rsidP="001643DA">
      <w:pPr>
        <w:pStyle w:val="a4"/>
        <w:rPr>
          <w:lang w:val="ru-RU"/>
        </w:rPr>
      </w:pPr>
      <w:bookmarkStart w:id="75" w:name="_Toc161170204"/>
      <w:bookmarkStart w:id="76" w:name="_Toc163052099"/>
      <w:r w:rsidRPr="00386043">
        <w:rPr>
          <w:lang w:val="ru-RU"/>
        </w:rPr>
        <w:t xml:space="preserve">Рис. </w:t>
      </w:r>
      <w:r>
        <w:fldChar w:fldCharType="begin"/>
      </w:r>
      <w:r w:rsidRPr="00386043">
        <w:rPr>
          <w:lang w:val="ru-RU"/>
        </w:rPr>
        <w:instrText xml:space="preserve"> </w:instrText>
      </w:r>
      <w:r>
        <w:instrText>SEQ</w:instrText>
      </w:r>
      <w:r w:rsidRPr="00386043">
        <w:rPr>
          <w:lang w:val="ru-RU"/>
        </w:rPr>
        <w:instrText xml:space="preserve"> Рис. \* </w:instrText>
      </w:r>
      <w:r>
        <w:instrText>ARABIC</w:instrText>
      </w:r>
      <w:r w:rsidRPr="00386043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33</w:t>
      </w:r>
      <w:r>
        <w:rPr>
          <w:noProof/>
        </w:rPr>
        <w:fldChar w:fldCharType="end"/>
      </w:r>
      <w:r w:rsidRPr="00386043">
        <w:rPr>
          <w:lang w:val="ru-RU"/>
        </w:rPr>
        <w:t xml:space="preserve"> – </w:t>
      </w:r>
      <w:r w:rsidR="00261FE0" w:rsidRPr="00386043">
        <w:rPr>
          <w:lang w:val="ru-RU"/>
        </w:rPr>
        <w:t xml:space="preserve">Предустановки окна </w:t>
      </w:r>
      <w:r w:rsidR="00261FE0">
        <w:t>Genreration</w:t>
      </w:r>
      <w:bookmarkEnd w:id="75"/>
      <w:bookmarkEnd w:id="76"/>
    </w:p>
    <w:p w14:paraId="72FE7397" w14:textId="3020E560" w:rsidR="00992EBD" w:rsidRPr="00386043" w:rsidRDefault="008C752D" w:rsidP="00280658">
      <w:pPr>
        <w:rPr>
          <w:lang w:val="ru-RU"/>
        </w:rPr>
      </w:pPr>
      <w:r w:rsidRPr="00386043">
        <w:rPr>
          <w:lang w:val="ru-RU"/>
        </w:rPr>
        <w:t>Удостоверимся в том, что генерация прошла успешно:</w:t>
      </w:r>
    </w:p>
    <w:p w14:paraId="0A51284E" w14:textId="77777777" w:rsidR="00922066" w:rsidRDefault="00E50D03" w:rsidP="001643DA">
      <w:pPr>
        <w:pStyle w:val="a4"/>
      </w:pPr>
      <w:r w:rsidRPr="00E50D03">
        <w:rPr>
          <w:noProof/>
        </w:rPr>
        <w:drawing>
          <wp:inline distT="0" distB="0" distL="0" distR="0" wp14:anchorId="4D5D9EA2" wp14:editId="0388E5D0">
            <wp:extent cx="2571115" cy="644837"/>
            <wp:effectExtent l="0" t="0" r="635" b="3175"/>
            <wp:docPr id="1917078070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78070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40"/>
                    <a:srcRect t="62629" b="3177"/>
                    <a:stretch/>
                  </pic:blipFill>
                  <pic:spPr bwMode="auto">
                    <a:xfrm>
                      <a:off x="0" y="0"/>
                      <a:ext cx="2591808" cy="65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F904" w14:textId="3121E676" w:rsidR="002F5A61" w:rsidRDefault="00922066" w:rsidP="001643DA">
      <w:pPr>
        <w:pStyle w:val="a4"/>
      </w:pPr>
      <w:bookmarkStart w:id="77" w:name="_Toc161170205"/>
      <w:bookmarkStart w:id="78" w:name="_Toc163052100"/>
      <w:r w:rsidRPr="003A73C7">
        <w:rPr>
          <w:lang w:val="ru-RU"/>
        </w:rPr>
        <w:t xml:space="preserve">Рис. </w:t>
      </w:r>
      <w:r>
        <w:fldChar w:fldCharType="begin"/>
      </w:r>
      <w:r w:rsidRPr="003A73C7">
        <w:rPr>
          <w:lang w:val="ru-RU"/>
        </w:rPr>
        <w:instrText xml:space="preserve"> </w:instrText>
      </w:r>
      <w:r>
        <w:instrText>SEQ</w:instrText>
      </w:r>
      <w:r w:rsidRPr="003A73C7">
        <w:rPr>
          <w:lang w:val="ru-RU"/>
        </w:rPr>
        <w:instrText xml:space="preserve"> Рис. \* </w:instrText>
      </w:r>
      <w:r>
        <w:instrText>ARABIC</w:instrText>
      </w:r>
      <w:r w:rsidRPr="003A73C7">
        <w:rPr>
          <w:lang w:val="ru-RU"/>
        </w:rPr>
        <w:instrText xml:space="preserve"> </w:instrText>
      </w:r>
      <w:r>
        <w:fldChar w:fldCharType="separate"/>
      </w:r>
      <w:r w:rsidR="00AF0A08">
        <w:rPr>
          <w:noProof/>
        </w:rPr>
        <w:t>34</w:t>
      </w:r>
      <w:r>
        <w:rPr>
          <w:noProof/>
        </w:rPr>
        <w:fldChar w:fldCharType="end"/>
      </w:r>
      <w:r w:rsidRPr="000568A9">
        <w:rPr>
          <w:lang w:val="ru-RU"/>
        </w:rPr>
        <w:t xml:space="preserve"> – Проверка успешности генерации </w:t>
      </w:r>
      <w:r>
        <w:t>HDL</w:t>
      </w:r>
      <w:bookmarkEnd w:id="77"/>
      <w:bookmarkEnd w:id="78"/>
    </w:p>
    <w:p w14:paraId="7E2D07BD" w14:textId="77777777" w:rsidR="00AB3F53" w:rsidRPr="00AB3F53" w:rsidRDefault="00AB3F53" w:rsidP="00AB3F53"/>
    <w:p w14:paraId="4792C4E8" w14:textId="6843B419" w:rsidR="00B76588" w:rsidRDefault="00AD5042" w:rsidP="009E11FC">
      <w:pPr>
        <w:pStyle w:val="2"/>
      </w:pPr>
      <w:bookmarkStart w:id="79" w:name="_Toc163052055"/>
      <w:r>
        <w:rPr>
          <w:lang w:val="ru-RU"/>
        </w:rPr>
        <w:lastRenderedPageBreak/>
        <w:t>Подключение файлов</w:t>
      </w:r>
      <w:r w:rsidR="00D054B6">
        <w:rPr>
          <w:lang w:val="ru-RU"/>
        </w:rPr>
        <w:t xml:space="preserve"> к проекту</w:t>
      </w:r>
      <w:bookmarkEnd w:id="79"/>
    </w:p>
    <w:p w14:paraId="01AF9453" w14:textId="5C509678" w:rsidR="00695B3D" w:rsidRPr="00EE4D2A" w:rsidRDefault="003A7816" w:rsidP="00280658">
      <w:pPr>
        <w:rPr>
          <w:lang w:val="ru-RU"/>
        </w:rPr>
      </w:pPr>
      <w:r>
        <w:rPr>
          <w:lang w:val="ru-RU"/>
        </w:rPr>
        <w:t xml:space="preserve">Подключим файлы к проекту в </w:t>
      </w:r>
      <w:r>
        <w:t>Quartus</w:t>
      </w:r>
    </w:p>
    <w:p w14:paraId="0746254F" w14:textId="406D23F2" w:rsidR="00812514" w:rsidRDefault="004A3438" w:rsidP="001643DA">
      <w:pPr>
        <w:pStyle w:val="a4"/>
      </w:pPr>
      <w:r w:rsidRPr="004A3438">
        <w:drawing>
          <wp:inline distT="0" distB="0" distL="0" distR="0" wp14:anchorId="3608C219" wp14:editId="5B446195">
            <wp:extent cx="5163982" cy="1607431"/>
            <wp:effectExtent l="0" t="0" r="0" b="0"/>
            <wp:docPr id="800474033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74033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3502" cy="161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83F5" w14:textId="3924E2E3" w:rsidR="00695B3D" w:rsidRDefault="00812514" w:rsidP="001643DA">
      <w:pPr>
        <w:pStyle w:val="a4"/>
        <w:rPr>
          <w:lang w:val="ru-RU"/>
        </w:rPr>
      </w:pPr>
      <w:bookmarkStart w:id="80" w:name="_Toc161170206"/>
      <w:bookmarkStart w:id="81" w:name="_Toc163052101"/>
      <w:r w:rsidRPr="00386043">
        <w:rPr>
          <w:lang w:val="ru-RU"/>
        </w:rPr>
        <w:t xml:space="preserve">Рис. </w:t>
      </w:r>
      <w:r>
        <w:fldChar w:fldCharType="begin"/>
      </w:r>
      <w:r w:rsidRPr="00386043">
        <w:rPr>
          <w:lang w:val="ru-RU"/>
        </w:rPr>
        <w:instrText xml:space="preserve"> </w:instrText>
      </w:r>
      <w:r>
        <w:instrText>SEQ</w:instrText>
      </w:r>
      <w:r w:rsidRPr="00386043">
        <w:rPr>
          <w:lang w:val="ru-RU"/>
        </w:rPr>
        <w:instrText xml:space="preserve"> Рис. \* </w:instrText>
      </w:r>
      <w:r>
        <w:instrText>ARABIC</w:instrText>
      </w:r>
      <w:r w:rsidRPr="00386043">
        <w:rPr>
          <w:lang w:val="ru-RU"/>
        </w:rPr>
        <w:instrText xml:space="preserve"> </w:instrText>
      </w:r>
      <w:r>
        <w:fldChar w:fldCharType="separate"/>
      </w:r>
      <w:r w:rsidR="00AF0A08">
        <w:rPr>
          <w:noProof/>
        </w:rPr>
        <w:t>35</w:t>
      </w:r>
      <w:r>
        <w:rPr>
          <w:noProof/>
        </w:rPr>
        <w:fldChar w:fldCharType="end"/>
      </w:r>
      <w:r w:rsidRPr="00386043">
        <w:rPr>
          <w:lang w:val="ru-RU"/>
        </w:rPr>
        <w:t xml:space="preserve"> – </w:t>
      </w:r>
      <w:bookmarkEnd w:id="80"/>
      <w:r w:rsidR="003C630F">
        <w:rPr>
          <w:lang w:val="ru-RU"/>
        </w:rPr>
        <w:t>Подключение файлов к проекту</w:t>
      </w:r>
      <w:bookmarkEnd w:id="81"/>
    </w:p>
    <w:p w14:paraId="64D82984" w14:textId="5E3973D6" w:rsidR="008A1DED" w:rsidRPr="007A077B" w:rsidRDefault="008A1DED" w:rsidP="00560F33">
      <w:pPr>
        <w:spacing w:after="240"/>
        <w:rPr>
          <w:lang w:val="ru-RU"/>
        </w:rPr>
      </w:pPr>
      <w:r>
        <w:rPr>
          <w:lang w:val="ru-RU"/>
        </w:rPr>
        <w:t xml:space="preserve">Синтаксис файла </w:t>
      </w:r>
      <w:r w:rsidR="004A3438">
        <w:t>l</w:t>
      </w:r>
      <w:r>
        <w:t>ab</w:t>
      </w:r>
      <w:r w:rsidR="004A3438" w:rsidRPr="009813EF">
        <w:rPr>
          <w:lang w:val="ru-RU"/>
        </w:rPr>
        <w:t>_</w:t>
      </w:r>
      <w:r w:rsidR="004A3438">
        <w:t>PD</w:t>
      </w:r>
      <w:r w:rsidR="004A3438" w:rsidRPr="009813EF">
        <w:rPr>
          <w:lang w:val="ru-RU"/>
        </w:rPr>
        <w:t>4</w:t>
      </w:r>
      <w:r w:rsidRPr="008A1DED">
        <w:rPr>
          <w:lang w:val="ru-RU"/>
        </w:rPr>
        <w:t>_</w:t>
      </w:r>
      <w:r>
        <w:t>top</w:t>
      </w:r>
      <w:r w:rsidRPr="008A1DED">
        <w:rPr>
          <w:lang w:val="ru-RU"/>
        </w:rPr>
        <w:t>.</w:t>
      </w:r>
      <w:proofErr w:type="spellStart"/>
      <w:r>
        <w:t>sv</w:t>
      </w:r>
      <w:proofErr w:type="spellEnd"/>
      <w:r w:rsidRPr="008A1DED">
        <w:rPr>
          <w:lang w:val="ru-RU"/>
        </w:rPr>
        <w:t>:</w:t>
      </w:r>
    </w:p>
    <w:p w14:paraId="578AA5F8" w14:textId="71150B62" w:rsidR="00527509" w:rsidRPr="004A3438" w:rsidRDefault="004A3438" w:rsidP="00527509">
      <w:pPr>
        <w:keepNext/>
        <w:ind w:firstLine="0"/>
        <w:jc w:val="center"/>
        <w:rPr>
          <w:lang w:val="ru-RU"/>
        </w:rPr>
      </w:pPr>
      <w:r w:rsidRPr="004A3438">
        <w:rPr>
          <w:lang w:val="ru-RU"/>
        </w:rPr>
        <w:drawing>
          <wp:inline distT="0" distB="0" distL="0" distR="0" wp14:anchorId="4F62A031" wp14:editId="4015E395">
            <wp:extent cx="2632203" cy="2787519"/>
            <wp:effectExtent l="0" t="0" r="0" b="0"/>
            <wp:docPr id="158425452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5452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34990" cy="279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CA18" w14:textId="7098BA94" w:rsidR="008A1DED" w:rsidRPr="00AF0A08" w:rsidRDefault="00527509" w:rsidP="001643DA">
      <w:pPr>
        <w:pStyle w:val="a4"/>
        <w:rPr>
          <w:lang w:val="ru-RU"/>
        </w:rPr>
      </w:pPr>
      <w:bookmarkStart w:id="82" w:name="_Toc163052102"/>
      <w:r w:rsidRPr="005F0DDE">
        <w:rPr>
          <w:lang w:val="ru-RU"/>
        </w:rPr>
        <w:t>Рис</w:t>
      </w:r>
      <w:r w:rsidRPr="009813EF">
        <w:rPr>
          <w:lang w:val="ru-RU"/>
        </w:rPr>
        <w:t xml:space="preserve">. </w:t>
      </w:r>
      <w:r>
        <w:fldChar w:fldCharType="begin"/>
      </w:r>
      <w:r w:rsidRPr="009813EF">
        <w:rPr>
          <w:lang w:val="ru-RU"/>
        </w:rPr>
        <w:instrText xml:space="preserve"> </w:instrText>
      </w:r>
      <w:r>
        <w:instrText>SEQ</w:instrText>
      </w:r>
      <w:r w:rsidRPr="009813EF">
        <w:rPr>
          <w:lang w:val="ru-RU"/>
        </w:rPr>
        <w:instrText xml:space="preserve"> </w:instrText>
      </w:r>
      <w:r w:rsidRPr="005F0DDE">
        <w:rPr>
          <w:lang w:val="ru-RU"/>
        </w:rPr>
        <w:instrText>Рис</w:instrText>
      </w:r>
      <w:r w:rsidRPr="009813EF">
        <w:rPr>
          <w:lang w:val="ru-RU"/>
        </w:rPr>
        <w:instrText xml:space="preserve">. \* </w:instrText>
      </w:r>
      <w:r>
        <w:instrText>ARABIC</w:instrText>
      </w:r>
      <w:r w:rsidRPr="009813EF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36</w:t>
      </w:r>
      <w:r>
        <w:fldChar w:fldCharType="end"/>
      </w:r>
      <w:r w:rsidRPr="00AF0A08">
        <w:rPr>
          <w:lang w:val="ru-RU"/>
        </w:rPr>
        <w:t xml:space="preserve"> – </w:t>
      </w:r>
      <w:r w:rsidR="005F0DDE">
        <w:rPr>
          <w:lang w:val="ru-RU"/>
        </w:rPr>
        <w:t>Синтаксис</w:t>
      </w:r>
      <w:r w:rsidR="005F0DDE" w:rsidRPr="00AF0A08">
        <w:rPr>
          <w:lang w:val="ru-RU"/>
        </w:rPr>
        <w:t xml:space="preserve"> </w:t>
      </w:r>
      <w:r w:rsidR="005F0DDE">
        <w:rPr>
          <w:lang w:val="ru-RU"/>
        </w:rPr>
        <w:t>файла</w:t>
      </w:r>
      <w:r w:rsidR="005F0DDE" w:rsidRPr="00AF0A08">
        <w:rPr>
          <w:lang w:val="ru-RU"/>
        </w:rPr>
        <w:t xml:space="preserve"> </w:t>
      </w:r>
      <w:r w:rsidR="00A13767">
        <w:t>l</w:t>
      </w:r>
      <w:r w:rsidR="005F0DDE">
        <w:t>ab</w:t>
      </w:r>
      <w:r w:rsidR="005F0DDE" w:rsidRPr="00AF0A08">
        <w:rPr>
          <w:lang w:val="ru-RU"/>
        </w:rPr>
        <w:t>_</w:t>
      </w:r>
      <w:r w:rsidR="00A13767">
        <w:t>PD</w:t>
      </w:r>
      <w:r w:rsidR="009813EF" w:rsidRPr="00AF0A08">
        <w:rPr>
          <w:lang w:val="ru-RU"/>
        </w:rPr>
        <w:t>4</w:t>
      </w:r>
      <w:r w:rsidR="00A13767" w:rsidRPr="00AF0A08">
        <w:rPr>
          <w:lang w:val="ru-RU"/>
        </w:rPr>
        <w:t>_</w:t>
      </w:r>
      <w:r w:rsidR="005F0DDE">
        <w:t>top</w:t>
      </w:r>
      <w:r w:rsidR="005F0DDE" w:rsidRPr="00AF0A08">
        <w:rPr>
          <w:lang w:val="ru-RU"/>
        </w:rPr>
        <w:t>.</w:t>
      </w:r>
      <w:proofErr w:type="spellStart"/>
      <w:r w:rsidR="005F0DDE">
        <w:t>sv</w:t>
      </w:r>
      <w:bookmarkEnd w:id="82"/>
      <w:proofErr w:type="spellEnd"/>
    </w:p>
    <w:p w14:paraId="611B8AE5" w14:textId="07938970" w:rsidR="009D109F" w:rsidRPr="00123ACB" w:rsidRDefault="009D109F" w:rsidP="009D109F">
      <w:pPr>
        <w:rPr>
          <w:lang w:val="ru-RU"/>
        </w:rPr>
      </w:pPr>
      <w:r>
        <w:rPr>
          <w:lang w:val="ru-RU"/>
        </w:rPr>
        <w:t>Выполним анализ и синтез проекта</w:t>
      </w:r>
      <w:r w:rsidR="00717455">
        <w:rPr>
          <w:lang w:val="ru-RU"/>
        </w:rPr>
        <w:t xml:space="preserve"> средствами </w:t>
      </w:r>
      <w:r w:rsidR="00717455">
        <w:t>QP</w:t>
      </w:r>
      <w:r w:rsidR="00123ACB">
        <w:rPr>
          <w:lang w:val="ru-RU"/>
        </w:rPr>
        <w:t xml:space="preserve"> и убедимся в правильности схемы средствами </w:t>
      </w:r>
      <w:r w:rsidR="00123ACB">
        <w:t>RTL</w:t>
      </w:r>
      <w:r w:rsidR="00123ACB" w:rsidRPr="00123ACB">
        <w:rPr>
          <w:lang w:val="ru-RU"/>
        </w:rPr>
        <w:t xml:space="preserve"> </w:t>
      </w:r>
      <w:r w:rsidR="00123ACB">
        <w:t>Viewer</w:t>
      </w:r>
      <w:r w:rsidR="00123ACB" w:rsidRPr="00123ACB">
        <w:rPr>
          <w:lang w:val="ru-RU"/>
        </w:rPr>
        <w:t>:</w:t>
      </w:r>
    </w:p>
    <w:p w14:paraId="5AE9307C" w14:textId="01E74BAF" w:rsidR="00123ACB" w:rsidRDefault="00566B27" w:rsidP="00123ACB">
      <w:pPr>
        <w:keepNext/>
        <w:ind w:firstLine="0"/>
        <w:jc w:val="center"/>
      </w:pPr>
      <w:r w:rsidRPr="00566B27">
        <w:rPr>
          <w:noProof/>
        </w:rPr>
        <w:drawing>
          <wp:inline distT="0" distB="0" distL="0" distR="0" wp14:anchorId="214F17E5" wp14:editId="34420E5B">
            <wp:extent cx="5940425" cy="1282700"/>
            <wp:effectExtent l="0" t="0" r="3175" b="0"/>
            <wp:docPr id="1043443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435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41A5" w14:textId="005BE7B3" w:rsidR="00C13753" w:rsidRPr="00EF05EB" w:rsidRDefault="00123ACB" w:rsidP="001643DA">
      <w:pPr>
        <w:pStyle w:val="a4"/>
        <w:rPr>
          <w:lang w:val="ru-RU"/>
        </w:rPr>
      </w:pPr>
      <w:bookmarkStart w:id="83" w:name="_Toc163052103"/>
      <w:r w:rsidRPr="0011345D">
        <w:rPr>
          <w:lang w:val="ru-RU"/>
        </w:rPr>
        <w:t xml:space="preserve">Рис. </w:t>
      </w:r>
      <w:r>
        <w:fldChar w:fldCharType="begin"/>
      </w:r>
      <w:r w:rsidRPr="0011345D">
        <w:rPr>
          <w:lang w:val="ru-RU"/>
        </w:rPr>
        <w:instrText xml:space="preserve"> </w:instrText>
      </w:r>
      <w:r>
        <w:instrText>SEQ</w:instrText>
      </w:r>
      <w:r w:rsidRPr="0011345D">
        <w:rPr>
          <w:lang w:val="ru-RU"/>
        </w:rPr>
        <w:instrText xml:space="preserve"> Рис. \* </w:instrText>
      </w:r>
      <w:r>
        <w:instrText>ARABIC</w:instrText>
      </w:r>
      <w:r w:rsidRPr="0011345D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37</w:t>
      </w:r>
      <w:r>
        <w:fldChar w:fldCharType="end"/>
      </w:r>
      <w:r w:rsidR="00A94D95" w:rsidRPr="0011345D">
        <w:rPr>
          <w:lang w:val="ru-RU"/>
        </w:rPr>
        <w:t xml:space="preserve"> – </w:t>
      </w:r>
      <w:r w:rsidR="0011345D">
        <w:rPr>
          <w:lang w:val="ru-RU"/>
        </w:rPr>
        <w:t xml:space="preserve">Схема проекта в </w:t>
      </w:r>
      <w:r w:rsidR="0011345D">
        <w:t>RTL</w:t>
      </w:r>
      <w:r w:rsidR="0011345D" w:rsidRPr="0011345D">
        <w:rPr>
          <w:lang w:val="ru-RU"/>
        </w:rPr>
        <w:t xml:space="preserve"> </w:t>
      </w:r>
      <w:r w:rsidR="0011345D">
        <w:t>Viewer</w:t>
      </w:r>
      <w:bookmarkEnd w:id="83"/>
    </w:p>
    <w:p w14:paraId="21F0A7DB" w14:textId="35728706" w:rsidR="006F3BFB" w:rsidRPr="009F7553" w:rsidRDefault="006F3BFB" w:rsidP="006F3BFB">
      <w:pPr>
        <w:rPr>
          <w:lang w:val="ru-RU"/>
        </w:rPr>
      </w:pPr>
      <w:r>
        <w:rPr>
          <w:lang w:val="ru-RU"/>
        </w:rPr>
        <w:t>Можем увидеть, что</w:t>
      </w:r>
      <w:r w:rsidR="009F7553">
        <w:rPr>
          <w:lang w:val="ru-RU"/>
        </w:rPr>
        <w:t xml:space="preserve"> полученная в </w:t>
      </w:r>
      <w:r w:rsidR="009F7553">
        <w:t>RTL</w:t>
      </w:r>
      <w:r w:rsidR="009F7553" w:rsidRPr="009F7553">
        <w:rPr>
          <w:lang w:val="ru-RU"/>
        </w:rPr>
        <w:t xml:space="preserve"> </w:t>
      </w:r>
      <w:r w:rsidR="009F7553">
        <w:t>Viewer</w:t>
      </w:r>
      <w:r w:rsidR="009F7553" w:rsidRPr="009F7553">
        <w:rPr>
          <w:lang w:val="ru-RU"/>
        </w:rPr>
        <w:t xml:space="preserve"> </w:t>
      </w:r>
      <w:r w:rsidR="009F7553">
        <w:rPr>
          <w:lang w:val="ru-RU"/>
        </w:rPr>
        <w:t>схема совпадает с той, что была задана по условию</w:t>
      </w:r>
      <w:r w:rsidR="0047569F">
        <w:rPr>
          <w:lang w:val="ru-RU"/>
        </w:rPr>
        <w:t xml:space="preserve"> (в зелёном блоке отображается тот </w:t>
      </w:r>
      <w:r w:rsidR="009421AA">
        <w:rPr>
          <w:lang w:val="ru-RU"/>
        </w:rPr>
        <w:t>ф</w:t>
      </w:r>
      <w:r w:rsidR="0047569F">
        <w:rPr>
          <w:lang w:val="ru-RU"/>
        </w:rPr>
        <w:t xml:space="preserve">рагмент системы, </w:t>
      </w:r>
      <w:r w:rsidR="009421AA">
        <w:rPr>
          <w:lang w:val="ru-RU"/>
        </w:rPr>
        <w:t>который</w:t>
      </w:r>
      <w:r w:rsidR="0047569F">
        <w:rPr>
          <w:lang w:val="ru-RU"/>
        </w:rPr>
        <w:t xml:space="preserve"> был создан средствами </w:t>
      </w:r>
      <w:r w:rsidR="0047569F">
        <w:t>PD</w:t>
      </w:r>
      <w:r w:rsidR="0047569F">
        <w:rPr>
          <w:lang w:val="ru-RU"/>
        </w:rPr>
        <w:t>).</w:t>
      </w:r>
    </w:p>
    <w:p w14:paraId="23EAF420" w14:textId="77777777" w:rsidR="00C13753" w:rsidRPr="008528FD" w:rsidRDefault="00C13753">
      <w:pPr>
        <w:autoSpaceDE/>
        <w:autoSpaceDN/>
        <w:adjustRightInd/>
        <w:spacing w:after="160" w:line="259" w:lineRule="auto"/>
        <w:ind w:firstLine="0"/>
        <w:jc w:val="left"/>
        <w:rPr>
          <w:rFonts w:eastAsia="Times New Roman"/>
          <w:iCs/>
          <w:szCs w:val="16"/>
          <w:lang w:val="ru-RU"/>
        </w:rPr>
      </w:pPr>
      <w:r w:rsidRPr="008528FD">
        <w:rPr>
          <w:lang w:val="ru-RU"/>
        </w:rPr>
        <w:br w:type="page"/>
      </w:r>
    </w:p>
    <w:p w14:paraId="3795A14F" w14:textId="34A34BBD" w:rsidR="00C13753" w:rsidRDefault="00A96B93" w:rsidP="00EA3537">
      <w:pPr>
        <w:pStyle w:val="1"/>
        <w:rPr>
          <w:lang w:val="ru-RU"/>
        </w:rPr>
      </w:pPr>
      <w:bookmarkStart w:id="84" w:name="_Toc163052056"/>
      <w:r>
        <w:rPr>
          <w:lang w:val="ru-RU"/>
        </w:rPr>
        <w:lastRenderedPageBreak/>
        <w:t>Тестирование</w:t>
      </w:r>
      <w:r w:rsidR="00C13753">
        <w:rPr>
          <w:lang w:val="ru-RU"/>
        </w:rPr>
        <w:t xml:space="preserve"> проекта</w:t>
      </w:r>
      <w:bookmarkEnd w:id="84"/>
    </w:p>
    <w:p w14:paraId="2FFC0E47" w14:textId="077F7F51" w:rsidR="004C515C" w:rsidRPr="004C515C" w:rsidRDefault="004C515C" w:rsidP="009E11FC">
      <w:pPr>
        <w:pStyle w:val="2"/>
      </w:pPr>
      <w:bookmarkStart w:id="85" w:name="_Toc163052057"/>
      <w:r>
        <w:rPr>
          <w:lang w:val="ru-RU"/>
        </w:rPr>
        <w:t xml:space="preserve">Тестирование средствами </w:t>
      </w:r>
      <w:r>
        <w:t>ModelSim</w:t>
      </w:r>
      <w:bookmarkEnd w:id="85"/>
    </w:p>
    <w:p w14:paraId="217705E6" w14:textId="7C49A2EB" w:rsidR="00C13753" w:rsidRPr="00C13753" w:rsidRDefault="00C13753" w:rsidP="006406F6">
      <w:pPr>
        <w:pStyle w:val="3"/>
        <w:rPr>
          <w:lang w:val="ru-RU"/>
        </w:rPr>
      </w:pPr>
      <w:bookmarkStart w:id="86" w:name="_Toc163052058"/>
      <w:r>
        <w:rPr>
          <w:lang w:val="ru-RU"/>
        </w:rPr>
        <w:t>Создание тестового файла</w:t>
      </w:r>
      <w:bookmarkEnd w:id="86"/>
    </w:p>
    <w:p w14:paraId="428795C9" w14:textId="3E3BB375" w:rsidR="001D7AB7" w:rsidRDefault="00863D1F" w:rsidP="001D7AB7">
      <w:pPr>
        <w:rPr>
          <w:lang w:val="ru-RU"/>
        </w:rPr>
      </w:pPr>
      <w:r>
        <w:rPr>
          <w:lang w:val="ru-RU"/>
        </w:rPr>
        <w:t>Добавим тест первого класса для созданного проекта</w:t>
      </w:r>
      <w:r w:rsidR="00D72554">
        <w:rPr>
          <w:lang w:val="ru-RU"/>
        </w:rPr>
        <w:t>:</w:t>
      </w:r>
    </w:p>
    <w:p w14:paraId="535ABE17" w14:textId="20725B36" w:rsidR="007E3697" w:rsidRDefault="00EE3897" w:rsidP="007E3697">
      <w:pPr>
        <w:keepNext/>
        <w:ind w:firstLine="0"/>
        <w:jc w:val="center"/>
      </w:pPr>
      <w:r w:rsidRPr="00EE3897">
        <w:drawing>
          <wp:inline distT="0" distB="0" distL="0" distR="0" wp14:anchorId="5E21E568" wp14:editId="1C6B6B0F">
            <wp:extent cx="2754867" cy="3092047"/>
            <wp:effectExtent l="0" t="0" r="7620" b="0"/>
            <wp:docPr id="657549848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49848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2056" cy="31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49DF" w14:textId="549EC373" w:rsidR="00D72554" w:rsidRPr="00C13753" w:rsidRDefault="007E3697" w:rsidP="001643DA">
      <w:pPr>
        <w:pStyle w:val="a4"/>
        <w:rPr>
          <w:ins w:id="87" w:author="Mat Nepo" w:date="2024-03-25T17:29:00Z" w16du:dateUtc="2024-03-25T14:29:00Z"/>
        </w:rPr>
      </w:pPr>
      <w:bookmarkStart w:id="88" w:name="_Toc163052104"/>
      <w:r w:rsidRPr="004F0A75">
        <w:rPr>
          <w:lang w:val="ru-RU"/>
        </w:rPr>
        <w:t>Рис</w:t>
      </w:r>
      <w:r w:rsidRPr="00B57C83">
        <w:rPr>
          <w:rPrChange w:id="89" w:author="Mat Nepo" w:date="2024-03-25T17:27:00Z" w16du:dateUtc="2024-03-25T14:27:00Z">
            <w:rPr>
              <w:lang w:val="ru-RU"/>
            </w:rPr>
          </w:rPrChange>
        </w:rPr>
        <w:t xml:space="preserve">. </w:t>
      </w:r>
      <w:r>
        <w:fldChar w:fldCharType="begin"/>
      </w:r>
      <w:r w:rsidRPr="00B57C83">
        <w:rPr>
          <w:rPrChange w:id="90" w:author="Mat Nepo" w:date="2024-03-25T17:27:00Z" w16du:dateUtc="2024-03-25T14:27:00Z">
            <w:rPr>
              <w:lang w:val="ru-RU"/>
            </w:rPr>
          </w:rPrChange>
        </w:rPr>
        <w:instrText xml:space="preserve"> </w:instrText>
      </w:r>
      <w:r>
        <w:instrText>SEQ</w:instrText>
      </w:r>
      <w:r w:rsidRPr="00B57C83">
        <w:rPr>
          <w:rPrChange w:id="91" w:author="Mat Nepo" w:date="2024-03-25T17:27:00Z" w16du:dateUtc="2024-03-25T14:27:00Z">
            <w:rPr>
              <w:lang w:val="ru-RU"/>
            </w:rPr>
          </w:rPrChange>
        </w:rPr>
        <w:instrText xml:space="preserve"> </w:instrText>
      </w:r>
      <w:r w:rsidRPr="004F0A75">
        <w:rPr>
          <w:lang w:val="ru-RU"/>
        </w:rPr>
        <w:instrText>Рис</w:instrText>
      </w:r>
      <w:r w:rsidRPr="00B57C83">
        <w:rPr>
          <w:rPrChange w:id="92" w:author="Mat Nepo" w:date="2024-03-25T17:27:00Z" w16du:dateUtc="2024-03-25T14:27:00Z">
            <w:rPr>
              <w:lang w:val="ru-RU"/>
            </w:rPr>
          </w:rPrChange>
        </w:rPr>
        <w:instrText xml:space="preserve">. \* </w:instrText>
      </w:r>
      <w:r>
        <w:instrText>ARABIC</w:instrText>
      </w:r>
      <w:r w:rsidRPr="00B57C83">
        <w:rPr>
          <w:rPrChange w:id="93" w:author="Mat Nepo" w:date="2024-03-25T17:27:00Z" w16du:dateUtc="2024-03-25T14:27:00Z">
            <w:rPr>
              <w:lang w:val="ru-RU"/>
            </w:rPr>
          </w:rPrChange>
        </w:rPr>
        <w:instrText xml:space="preserve"> </w:instrText>
      </w:r>
      <w:r>
        <w:fldChar w:fldCharType="separate"/>
      </w:r>
      <w:r w:rsidR="00AF0A08">
        <w:rPr>
          <w:noProof/>
        </w:rPr>
        <w:t>38</w:t>
      </w:r>
      <w:r>
        <w:fldChar w:fldCharType="end"/>
      </w:r>
      <w:r w:rsidRPr="004F0A75">
        <w:t xml:space="preserve"> – </w:t>
      </w:r>
      <w:r w:rsidR="004751B8">
        <w:rPr>
          <w:lang w:val="ru-RU"/>
        </w:rPr>
        <w:t>Тестовый</w:t>
      </w:r>
      <w:r w:rsidR="004751B8" w:rsidRPr="004F0A75">
        <w:t xml:space="preserve"> </w:t>
      </w:r>
      <w:r w:rsidR="004751B8">
        <w:rPr>
          <w:lang w:val="ru-RU"/>
        </w:rPr>
        <w:t>файл</w:t>
      </w:r>
      <w:r w:rsidR="004751B8" w:rsidRPr="004F0A75">
        <w:t xml:space="preserve"> </w:t>
      </w:r>
      <w:r w:rsidR="004F0A75">
        <w:t>tb</w:t>
      </w:r>
      <w:r w:rsidR="004F0A75" w:rsidRPr="004F0A75">
        <w:t>_</w:t>
      </w:r>
      <w:r w:rsidR="00EE3897" w:rsidRPr="00EE3897">
        <w:t xml:space="preserve"> </w:t>
      </w:r>
      <w:r w:rsidR="00EE3897">
        <w:t>lab</w:t>
      </w:r>
      <w:r w:rsidR="00EE3897" w:rsidRPr="00EE3897">
        <w:t>_</w:t>
      </w:r>
      <w:r w:rsidR="00EE3897">
        <w:t>PD</w:t>
      </w:r>
      <w:r w:rsidR="00EE3897" w:rsidRPr="00EE3897">
        <w:t>4_</w:t>
      </w:r>
      <w:r w:rsidR="00EE3897">
        <w:t>top</w:t>
      </w:r>
      <w:r w:rsidR="004F0A75">
        <w:t>.sv</w:t>
      </w:r>
      <w:bookmarkEnd w:id="88"/>
    </w:p>
    <w:p w14:paraId="793B2E8C" w14:textId="7A3DB4C5" w:rsidR="004112E7" w:rsidRPr="007A077B" w:rsidRDefault="004112E7" w:rsidP="004112E7">
      <w:pPr>
        <w:rPr>
          <w:lang w:val="ru-RU"/>
        </w:rPr>
      </w:pPr>
      <w:r>
        <w:rPr>
          <w:lang w:val="ru-RU"/>
        </w:rPr>
        <w:t xml:space="preserve">Укажем созданный файл в качестве основного тестового файла, который будет выполняться при симуляции средствами </w:t>
      </w:r>
      <w:r>
        <w:t>ModelSim</w:t>
      </w:r>
      <w:r w:rsidRPr="004112E7">
        <w:rPr>
          <w:lang w:val="ru-RU"/>
        </w:rPr>
        <w:t>:</w:t>
      </w:r>
    </w:p>
    <w:p w14:paraId="6FC69D77" w14:textId="3063A324" w:rsidR="00F50CBB" w:rsidRDefault="00661788" w:rsidP="00F50CBB">
      <w:pPr>
        <w:keepNext/>
        <w:ind w:firstLine="0"/>
        <w:jc w:val="center"/>
      </w:pPr>
      <w:r w:rsidRPr="00661788">
        <w:drawing>
          <wp:inline distT="0" distB="0" distL="0" distR="0" wp14:anchorId="7976632F" wp14:editId="6001FDC8">
            <wp:extent cx="4711700" cy="3369961"/>
            <wp:effectExtent l="0" t="0" r="0" b="1905"/>
            <wp:docPr id="73272220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220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16124" cy="33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54E3" w14:textId="557170C9" w:rsidR="008C5AC5" w:rsidRPr="00E501CB" w:rsidRDefault="00F50CBB" w:rsidP="001643DA">
      <w:pPr>
        <w:pStyle w:val="a4"/>
      </w:pPr>
      <w:bookmarkStart w:id="94" w:name="_Toc163052105"/>
      <w:r w:rsidRPr="00530354">
        <w:rPr>
          <w:lang w:val="ru-RU"/>
        </w:rPr>
        <w:t>Рис</w:t>
      </w:r>
      <w:r w:rsidRPr="00B57C83">
        <w:rPr>
          <w:rPrChange w:id="95" w:author="Mat Nepo" w:date="2024-03-25T17:27:00Z" w16du:dateUtc="2024-03-25T14:27:00Z">
            <w:rPr>
              <w:lang w:val="ru-RU"/>
            </w:rPr>
          </w:rPrChange>
        </w:rPr>
        <w:t xml:space="preserve">. </w:t>
      </w:r>
      <w:r>
        <w:fldChar w:fldCharType="begin"/>
      </w:r>
      <w:r w:rsidRPr="00B57C83">
        <w:rPr>
          <w:rPrChange w:id="96" w:author="Mat Nepo" w:date="2024-03-25T17:27:00Z" w16du:dateUtc="2024-03-25T14:27:00Z">
            <w:rPr>
              <w:lang w:val="ru-RU"/>
            </w:rPr>
          </w:rPrChange>
        </w:rPr>
        <w:instrText xml:space="preserve"> </w:instrText>
      </w:r>
      <w:r>
        <w:instrText>SEQ</w:instrText>
      </w:r>
      <w:r w:rsidRPr="00B57C83">
        <w:rPr>
          <w:rPrChange w:id="97" w:author="Mat Nepo" w:date="2024-03-25T17:27:00Z" w16du:dateUtc="2024-03-25T14:27:00Z">
            <w:rPr>
              <w:lang w:val="ru-RU"/>
            </w:rPr>
          </w:rPrChange>
        </w:rPr>
        <w:instrText xml:space="preserve"> </w:instrText>
      </w:r>
      <w:r w:rsidRPr="00530354">
        <w:rPr>
          <w:lang w:val="ru-RU"/>
        </w:rPr>
        <w:instrText>Рис</w:instrText>
      </w:r>
      <w:r w:rsidRPr="00B57C83">
        <w:rPr>
          <w:rPrChange w:id="98" w:author="Mat Nepo" w:date="2024-03-25T17:27:00Z" w16du:dateUtc="2024-03-25T14:27:00Z">
            <w:rPr>
              <w:lang w:val="ru-RU"/>
            </w:rPr>
          </w:rPrChange>
        </w:rPr>
        <w:instrText xml:space="preserve">. \* </w:instrText>
      </w:r>
      <w:r>
        <w:instrText>ARABIC</w:instrText>
      </w:r>
      <w:r w:rsidRPr="00B57C83">
        <w:rPr>
          <w:rPrChange w:id="99" w:author="Mat Nepo" w:date="2024-03-25T17:27:00Z" w16du:dateUtc="2024-03-25T14:27:00Z">
            <w:rPr>
              <w:lang w:val="ru-RU"/>
            </w:rPr>
          </w:rPrChange>
        </w:rPr>
        <w:instrText xml:space="preserve"> </w:instrText>
      </w:r>
      <w:r>
        <w:fldChar w:fldCharType="separate"/>
      </w:r>
      <w:r w:rsidR="00AF0A08">
        <w:rPr>
          <w:noProof/>
        </w:rPr>
        <w:t>39</w:t>
      </w:r>
      <w:r>
        <w:fldChar w:fldCharType="end"/>
      </w:r>
      <w:r w:rsidRPr="00530354">
        <w:t xml:space="preserve"> – </w:t>
      </w:r>
      <w:r w:rsidR="00530354">
        <w:rPr>
          <w:lang w:val="ru-RU"/>
        </w:rPr>
        <w:t>Тестовый</w:t>
      </w:r>
      <w:r w:rsidR="00530354" w:rsidRPr="00530354">
        <w:t xml:space="preserve"> </w:t>
      </w:r>
      <w:r w:rsidR="00530354">
        <w:rPr>
          <w:lang w:val="ru-RU"/>
        </w:rPr>
        <w:t>файл</w:t>
      </w:r>
      <w:r w:rsidR="00530354" w:rsidRPr="00530354">
        <w:t xml:space="preserve"> </w:t>
      </w:r>
      <w:r w:rsidR="00530354">
        <w:t>tb</w:t>
      </w:r>
      <w:r w:rsidR="00530354" w:rsidRPr="00530354">
        <w:t>_</w:t>
      </w:r>
      <w:r w:rsidR="00530354">
        <w:t>lab</w:t>
      </w:r>
      <w:r w:rsidR="00530354" w:rsidRPr="00530354">
        <w:t>_</w:t>
      </w:r>
      <w:r w:rsidR="00530354">
        <w:t>PD</w:t>
      </w:r>
      <w:r w:rsidR="00530354" w:rsidRPr="00530354">
        <w:t>2_</w:t>
      </w:r>
      <w:r w:rsidR="00530354">
        <w:t>top.sv</w:t>
      </w:r>
      <w:bookmarkEnd w:id="94"/>
    </w:p>
    <w:p w14:paraId="5F350B8B" w14:textId="77777777" w:rsidR="00C0653C" w:rsidRPr="00E501CB" w:rsidRDefault="00C0653C" w:rsidP="00C0653C"/>
    <w:p w14:paraId="214DA504" w14:textId="1EE1C62B" w:rsidR="00C13753" w:rsidRPr="001A41F1" w:rsidRDefault="00C13753" w:rsidP="006406F6">
      <w:pPr>
        <w:pStyle w:val="3"/>
        <w:rPr>
          <w:lang w:val="ru-RU"/>
        </w:rPr>
      </w:pPr>
      <w:bookmarkStart w:id="100" w:name="_Toc163052059"/>
      <w:r>
        <w:rPr>
          <w:lang w:val="ru-RU"/>
        </w:rPr>
        <w:lastRenderedPageBreak/>
        <w:t xml:space="preserve">Симуляция средствами </w:t>
      </w:r>
      <w:r>
        <w:t>ModelSim</w:t>
      </w:r>
      <w:bookmarkEnd w:id="100"/>
    </w:p>
    <w:p w14:paraId="64905293" w14:textId="22CFE726" w:rsidR="00C30B3C" w:rsidRPr="001A41F1" w:rsidRDefault="00C30B3C" w:rsidP="00C30B3C">
      <w:pPr>
        <w:rPr>
          <w:lang w:val="ru-RU"/>
        </w:rPr>
      </w:pPr>
      <w:r>
        <w:rPr>
          <w:lang w:val="ru-RU"/>
        </w:rPr>
        <w:t>Выполним</w:t>
      </w:r>
      <w:r w:rsidR="001A41F1" w:rsidRPr="001A41F1">
        <w:rPr>
          <w:lang w:val="ru-RU"/>
        </w:rPr>
        <w:t xml:space="preserve"> </w:t>
      </w:r>
      <w:r w:rsidR="001A41F1">
        <w:rPr>
          <w:lang w:val="ru-RU"/>
        </w:rPr>
        <w:t>компиляцию проекта</w:t>
      </w:r>
      <w:r>
        <w:rPr>
          <w:lang w:val="ru-RU"/>
        </w:rPr>
        <w:t xml:space="preserve"> средствами </w:t>
      </w:r>
      <w:r>
        <w:t>ModelSim</w:t>
      </w:r>
      <w:r w:rsidR="001A41F1">
        <w:rPr>
          <w:lang w:val="ru-RU"/>
        </w:rPr>
        <w:t xml:space="preserve">. Для этого запустим </w:t>
      </w:r>
      <w:r w:rsidR="001A41F1">
        <w:t>wave</w:t>
      </w:r>
      <w:r w:rsidR="001A41F1" w:rsidRPr="001A41F1">
        <w:rPr>
          <w:lang w:val="ru-RU"/>
        </w:rPr>
        <w:t>.</w:t>
      </w:r>
      <w:r w:rsidR="001A41F1">
        <w:t>do</w:t>
      </w:r>
      <w:r w:rsidR="001A41F1" w:rsidRPr="001A41F1">
        <w:rPr>
          <w:lang w:val="ru-RU"/>
        </w:rPr>
        <w:t xml:space="preserve"> </w:t>
      </w:r>
      <w:r w:rsidR="001A41F1">
        <w:rPr>
          <w:lang w:val="ru-RU"/>
        </w:rPr>
        <w:t>файл:</w:t>
      </w:r>
    </w:p>
    <w:p w14:paraId="2640E55A" w14:textId="513FE853" w:rsidR="00B07A1C" w:rsidRPr="0017120D" w:rsidRDefault="00683D5C" w:rsidP="0017120D">
      <w:pPr>
        <w:pStyle w:val="a4"/>
      </w:pPr>
      <w:r w:rsidRPr="00683D5C">
        <w:drawing>
          <wp:inline distT="0" distB="0" distL="0" distR="0" wp14:anchorId="1BC0A3E7" wp14:editId="0231C242">
            <wp:extent cx="5940425" cy="2312670"/>
            <wp:effectExtent l="0" t="0" r="3175" b="0"/>
            <wp:docPr id="895018071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18071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FF34" w14:textId="6623D8DB" w:rsidR="00C30B3C" w:rsidRDefault="00B07A1C" w:rsidP="0017120D">
      <w:pPr>
        <w:pStyle w:val="a4"/>
        <w:rPr>
          <w:lang w:val="ru-RU"/>
        </w:rPr>
      </w:pPr>
      <w:bookmarkStart w:id="101" w:name="_Ref162284485"/>
      <w:bookmarkStart w:id="102" w:name="_Ref162317414"/>
      <w:bookmarkStart w:id="103" w:name="_Toc163052106"/>
      <w:r w:rsidRPr="003A73C7">
        <w:rPr>
          <w:lang w:val="ru-RU"/>
        </w:rPr>
        <w:t xml:space="preserve">Рис. </w:t>
      </w:r>
      <w:r w:rsidRPr="0017120D">
        <w:fldChar w:fldCharType="begin"/>
      </w:r>
      <w:r w:rsidRPr="003A73C7">
        <w:rPr>
          <w:lang w:val="ru-RU"/>
        </w:rPr>
        <w:instrText xml:space="preserve"> </w:instrText>
      </w:r>
      <w:r w:rsidRPr="0017120D">
        <w:instrText>SEQ</w:instrText>
      </w:r>
      <w:r w:rsidRPr="003A73C7">
        <w:rPr>
          <w:lang w:val="ru-RU"/>
        </w:rPr>
        <w:instrText xml:space="preserve"> Рис. \* </w:instrText>
      </w:r>
      <w:r w:rsidRPr="0017120D">
        <w:instrText>ARABIC</w:instrText>
      </w:r>
      <w:r w:rsidRPr="003A73C7">
        <w:rPr>
          <w:lang w:val="ru-RU"/>
        </w:rPr>
        <w:instrText xml:space="preserve"> </w:instrText>
      </w:r>
      <w:r w:rsidRPr="0017120D">
        <w:fldChar w:fldCharType="separate"/>
      </w:r>
      <w:r w:rsidR="00AF0A08">
        <w:rPr>
          <w:noProof/>
        </w:rPr>
        <w:t>40</w:t>
      </w:r>
      <w:r w:rsidRPr="0017120D">
        <w:fldChar w:fldCharType="end"/>
      </w:r>
      <w:bookmarkEnd w:id="101"/>
      <w:r w:rsidRPr="00F12E76">
        <w:rPr>
          <w:lang w:val="ru-RU"/>
        </w:rPr>
        <w:t xml:space="preserve"> – </w:t>
      </w:r>
      <w:r w:rsidR="00212D21">
        <w:rPr>
          <w:lang w:val="ru-RU"/>
        </w:rPr>
        <w:t>Моделирование</w:t>
      </w:r>
      <w:r w:rsidRPr="00F12E76">
        <w:rPr>
          <w:lang w:val="ru-RU"/>
        </w:rPr>
        <w:t xml:space="preserve"> </w:t>
      </w:r>
      <w:r w:rsidR="00212D21">
        <w:rPr>
          <w:lang w:val="ru-RU"/>
        </w:rPr>
        <w:t>проекта средствами</w:t>
      </w:r>
      <w:r w:rsidRPr="00F12E76">
        <w:rPr>
          <w:lang w:val="ru-RU"/>
        </w:rPr>
        <w:t xml:space="preserve"> </w:t>
      </w:r>
      <w:r w:rsidRPr="0017120D">
        <w:t>ModelSim</w:t>
      </w:r>
      <w:bookmarkEnd w:id="102"/>
      <w:bookmarkEnd w:id="103"/>
    </w:p>
    <w:p w14:paraId="014895E5" w14:textId="05ADCE8E" w:rsidR="00DD4F77" w:rsidRPr="00DD4F77" w:rsidRDefault="00DD4F77" w:rsidP="00DD4F77">
      <w:pPr>
        <w:rPr>
          <w:lang w:val="ru-RU"/>
        </w:rPr>
      </w:pPr>
      <w:r>
        <w:rPr>
          <w:lang w:val="ru-RU"/>
        </w:rPr>
        <w:t xml:space="preserve">Изначально сигнал </w:t>
      </w:r>
      <w:r>
        <w:t>reset</w:t>
      </w:r>
      <w:r>
        <w:rPr>
          <w:lang w:val="ru-RU"/>
        </w:rPr>
        <w:t xml:space="preserve"> был равен 0, сделали его = 1, устройство начало работать.</w:t>
      </w:r>
    </w:p>
    <w:p w14:paraId="65273431" w14:textId="125D827A" w:rsidR="009D36EC" w:rsidRDefault="00B81BE3" w:rsidP="009D36EC">
      <w:pPr>
        <w:rPr>
          <w:lang w:val="ru-RU"/>
        </w:rPr>
      </w:pPr>
      <w:r w:rsidRPr="00B81BE3">
        <w:rPr>
          <w:b/>
          <w:bCs/>
        </w:rPr>
        <w:t>master</w:t>
      </w:r>
      <w:r w:rsidRPr="00B81BE3">
        <w:rPr>
          <w:lang w:val="ru-RU"/>
        </w:rPr>
        <w:t xml:space="preserve"> </w:t>
      </w:r>
      <w:r>
        <w:rPr>
          <w:lang w:val="ru-RU"/>
        </w:rPr>
        <w:t xml:space="preserve">выставляет адрес 0 и пытается записать туда 6 (это данные, которые находятся на шине </w:t>
      </w:r>
      <w:proofErr w:type="spellStart"/>
      <w:r>
        <w:t>writedata</w:t>
      </w:r>
      <w:proofErr w:type="spellEnd"/>
      <w:r>
        <w:rPr>
          <w:lang w:val="ru-RU"/>
        </w:rPr>
        <w:t>).</w:t>
      </w:r>
    </w:p>
    <w:p w14:paraId="3537ACC2" w14:textId="3E87D44F" w:rsidR="0080436A" w:rsidRPr="00D33F1F" w:rsidRDefault="0080436A" w:rsidP="00D33F1F">
      <w:pPr>
        <w:pStyle w:val="a9"/>
        <w:numPr>
          <w:ilvl w:val="0"/>
          <w:numId w:val="21"/>
        </w:numPr>
        <w:rPr>
          <w:lang w:val="ru-RU"/>
        </w:rPr>
      </w:pPr>
      <w:r w:rsidRPr="00D33F1F">
        <w:rPr>
          <w:lang w:val="ru-RU"/>
        </w:rPr>
        <w:t>Адрес 0:</w:t>
      </w:r>
    </w:p>
    <w:p w14:paraId="2CFA53E3" w14:textId="14A5B384" w:rsidR="00B81BE3" w:rsidRPr="002251ED" w:rsidRDefault="00B81BE3" w:rsidP="00281BFF">
      <w:pPr>
        <w:rPr>
          <w:lang w:val="ru-RU"/>
        </w:rPr>
      </w:pPr>
      <w:r w:rsidRPr="00B81BE3">
        <w:rPr>
          <w:b/>
          <w:bCs/>
        </w:rPr>
        <w:t>slave</w:t>
      </w:r>
      <w:r w:rsidRPr="00B81BE3">
        <w:rPr>
          <w:b/>
          <w:bCs/>
          <w:lang w:val="ru-RU"/>
        </w:rPr>
        <w:t>_1</w:t>
      </w:r>
      <w:r w:rsidRPr="00B81BE3">
        <w:rPr>
          <w:lang w:val="ru-RU"/>
        </w:rPr>
        <w:t xml:space="preserve"> </w:t>
      </w:r>
      <w:r>
        <w:rPr>
          <w:lang w:val="ru-RU"/>
        </w:rPr>
        <w:t>и</w:t>
      </w:r>
      <w:r w:rsidRPr="00B81BE3">
        <w:rPr>
          <w:lang w:val="ru-RU"/>
        </w:rPr>
        <w:t xml:space="preserve"> </w:t>
      </w:r>
      <w:r w:rsidRPr="00B81BE3">
        <w:rPr>
          <w:b/>
          <w:bCs/>
        </w:rPr>
        <w:t>slave</w:t>
      </w:r>
      <w:r w:rsidRPr="00B81BE3">
        <w:rPr>
          <w:b/>
          <w:bCs/>
          <w:lang w:val="ru-RU"/>
        </w:rPr>
        <w:t>_2</w:t>
      </w:r>
      <w:r w:rsidRPr="00B81BE3">
        <w:rPr>
          <w:lang w:val="ru-RU"/>
        </w:rPr>
        <w:t xml:space="preserve"> </w:t>
      </w:r>
      <w:r>
        <w:rPr>
          <w:lang w:val="ru-RU"/>
        </w:rPr>
        <w:t xml:space="preserve">не смогли распознать сигнал (мы это поняли так как в </w:t>
      </w:r>
      <w:r w:rsidR="00C42FAE">
        <w:rPr>
          <w:lang w:val="ru-RU"/>
        </w:rPr>
        <w:t>соответствующей</w:t>
      </w:r>
      <w:r>
        <w:rPr>
          <w:lang w:val="ru-RU"/>
        </w:rPr>
        <w:t xml:space="preserve"> им строке </w:t>
      </w:r>
      <w:r>
        <w:t>write</w:t>
      </w:r>
      <w:r w:rsidRPr="00B81BE3">
        <w:rPr>
          <w:lang w:val="ru-RU"/>
        </w:rPr>
        <w:t xml:space="preserve"> </w:t>
      </w:r>
      <w:r>
        <w:rPr>
          <w:lang w:val="ru-RU"/>
        </w:rPr>
        <w:t>значение сигнала по прежнему = 0)</w:t>
      </w:r>
      <w:r w:rsidR="00F71A2B">
        <w:rPr>
          <w:lang w:val="ru-RU"/>
        </w:rPr>
        <w:t xml:space="preserve"> =</w:t>
      </w:r>
      <w:r w:rsidR="00F71A2B" w:rsidRPr="00F71A2B">
        <w:rPr>
          <w:lang w:val="ru-RU"/>
        </w:rPr>
        <w:t xml:space="preserve">&gt; </w:t>
      </w:r>
      <w:r w:rsidR="00F71A2B">
        <w:rPr>
          <w:lang w:val="ru-RU"/>
        </w:rPr>
        <w:t xml:space="preserve">сигнал теперь принадлежит (будет записан в) </w:t>
      </w:r>
      <w:proofErr w:type="spellStart"/>
      <w:r w:rsidR="00F71A2B" w:rsidRPr="00F71A2B">
        <w:rPr>
          <w:b/>
          <w:bCs/>
        </w:rPr>
        <w:t>Dslave</w:t>
      </w:r>
      <w:proofErr w:type="spellEnd"/>
      <w:r w:rsidR="00F71A2B" w:rsidRPr="00F71A2B">
        <w:rPr>
          <w:lang w:val="ru-RU"/>
        </w:rPr>
        <w:t xml:space="preserve"> (</w:t>
      </w:r>
      <w:r w:rsidR="00F71A2B">
        <w:rPr>
          <w:lang w:val="ru-RU"/>
        </w:rPr>
        <w:t xml:space="preserve">в этот </w:t>
      </w:r>
      <w:r w:rsidR="00F71A2B">
        <w:t>slave</w:t>
      </w:r>
      <w:r w:rsidR="00F71A2B">
        <w:rPr>
          <w:lang w:val="ru-RU"/>
        </w:rPr>
        <w:t xml:space="preserve"> всегда происходит запись, когда остальные не смогли распознать сигналы, т. к. данные передаются прямо с шины, перед этим проходя через </w:t>
      </w:r>
      <w:r w:rsidR="00F71A2B">
        <w:t>slave</w:t>
      </w:r>
      <w:r w:rsidR="00F71A2B" w:rsidRPr="00F71A2B">
        <w:rPr>
          <w:lang w:val="ru-RU"/>
        </w:rPr>
        <w:t xml:space="preserve">_1 </w:t>
      </w:r>
      <w:r w:rsidR="00F71A2B">
        <w:rPr>
          <w:lang w:val="ru-RU"/>
        </w:rPr>
        <w:t xml:space="preserve">и </w:t>
      </w:r>
      <w:r w:rsidR="00F71A2B">
        <w:t>slave</w:t>
      </w:r>
      <w:r w:rsidR="00F71A2B" w:rsidRPr="00F71A2B">
        <w:rPr>
          <w:lang w:val="ru-RU"/>
        </w:rPr>
        <w:t>_2).</w:t>
      </w:r>
      <w:r w:rsidR="002251ED">
        <w:rPr>
          <w:lang w:val="ru-RU"/>
        </w:rPr>
        <w:t xml:space="preserve"> Заметим, что после того, как произошла запись </w:t>
      </w:r>
      <w:proofErr w:type="spellStart"/>
      <w:r w:rsidR="002251ED">
        <w:t>Dout</w:t>
      </w:r>
      <w:proofErr w:type="spellEnd"/>
      <w:r w:rsidR="002251ED" w:rsidRPr="002251ED">
        <w:rPr>
          <w:lang w:val="ru-RU"/>
        </w:rPr>
        <w:t xml:space="preserve"> </w:t>
      </w:r>
      <w:r w:rsidR="002251ED">
        <w:rPr>
          <w:lang w:val="ru-RU"/>
        </w:rPr>
        <w:t>принимает значение = 1</w:t>
      </w:r>
      <w:r w:rsidR="002251ED" w:rsidRPr="002251ED">
        <w:rPr>
          <w:lang w:val="ru-RU"/>
        </w:rPr>
        <w:t>.</w:t>
      </w:r>
      <w:r w:rsidR="002251ED">
        <w:rPr>
          <w:lang w:val="ru-RU"/>
        </w:rPr>
        <w:t xml:space="preserve"> Это связано с тем, что нам не интересно, что записывается в </w:t>
      </w:r>
      <w:proofErr w:type="spellStart"/>
      <w:r w:rsidR="002251ED" w:rsidRPr="002251ED">
        <w:rPr>
          <w:b/>
          <w:bCs/>
        </w:rPr>
        <w:t>Dslave</w:t>
      </w:r>
      <w:proofErr w:type="spellEnd"/>
      <w:r w:rsidR="002251ED">
        <w:rPr>
          <w:lang w:val="ru-RU"/>
        </w:rPr>
        <w:t xml:space="preserve">, поэтому на выход просто поставлен счётчик, который увеличивается каждый раз, когда мы что-то выводит на этот </w:t>
      </w:r>
      <w:r w:rsidR="002251ED">
        <w:t>slave</w:t>
      </w:r>
      <w:r w:rsidR="002251ED" w:rsidRPr="002251ED">
        <w:rPr>
          <w:lang w:val="ru-RU"/>
        </w:rPr>
        <w:t>.</w:t>
      </w:r>
    </w:p>
    <w:p w14:paraId="43768DCB" w14:textId="3EFA33FF" w:rsidR="0080436A" w:rsidRPr="00D33F1F" w:rsidRDefault="0080436A" w:rsidP="00D33F1F">
      <w:pPr>
        <w:pStyle w:val="a9"/>
        <w:numPr>
          <w:ilvl w:val="0"/>
          <w:numId w:val="21"/>
        </w:numPr>
        <w:rPr>
          <w:lang w:val="ru-RU"/>
        </w:rPr>
      </w:pPr>
      <w:r w:rsidRPr="00D33F1F">
        <w:rPr>
          <w:lang w:val="ru-RU"/>
        </w:rPr>
        <w:t>Адрес 1:</w:t>
      </w:r>
    </w:p>
    <w:p w14:paraId="1A07C5B1" w14:textId="4ABCAE46" w:rsidR="00B22743" w:rsidRPr="0080436A" w:rsidRDefault="00B22743" w:rsidP="0080436A">
      <w:pPr>
        <w:rPr>
          <w:lang w:val="ru-RU"/>
        </w:rPr>
      </w:pPr>
      <w:r w:rsidRPr="0080436A">
        <w:rPr>
          <w:lang w:val="ru-RU"/>
        </w:rPr>
        <w:t>Адрес 1 был распознан</w:t>
      </w:r>
      <w:r w:rsidRPr="0080436A">
        <w:rPr>
          <w:b/>
          <w:bCs/>
          <w:lang w:val="ru-RU"/>
        </w:rPr>
        <w:t xml:space="preserve"> </w:t>
      </w:r>
      <w:r w:rsidRPr="0080436A">
        <w:rPr>
          <w:b/>
          <w:bCs/>
        </w:rPr>
        <w:t>slave</w:t>
      </w:r>
      <w:r w:rsidRPr="0080436A">
        <w:rPr>
          <w:b/>
          <w:bCs/>
          <w:lang w:val="ru-RU"/>
        </w:rPr>
        <w:t>_1</w:t>
      </w:r>
      <w:r w:rsidRPr="0080436A">
        <w:rPr>
          <w:lang w:val="ru-RU"/>
        </w:rPr>
        <w:t xml:space="preserve"> (</w:t>
      </w:r>
      <w:r>
        <w:t>write</w:t>
      </w:r>
      <w:r w:rsidRPr="0080436A">
        <w:rPr>
          <w:lang w:val="ru-RU"/>
        </w:rPr>
        <w:t xml:space="preserve"> = 1) =&gt; сигнал теперь принадлежит </w:t>
      </w:r>
      <w:r w:rsidRPr="0080436A">
        <w:rPr>
          <w:b/>
          <w:bCs/>
        </w:rPr>
        <w:t>slave</w:t>
      </w:r>
      <w:r w:rsidRPr="0080436A">
        <w:rPr>
          <w:b/>
          <w:bCs/>
          <w:lang w:val="ru-RU"/>
        </w:rPr>
        <w:t>_1</w:t>
      </w:r>
      <w:r w:rsidR="000923A0" w:rsidRPr="0080436A">
        <w:rPr>
          <w:lang w:val="ru-RU"/>
        </w:rPr>
        <w:t>.</w:t>
      </w:r>
      <w:r w:rsidR="00D31BA1" w:rsidRPr="0080436A">
        <w:rPr>
          <w:lang w:val="ru-RU"/>
        </w:rPr>
        <w:t xml:space="preserve"> При этом до </w:t>
      </w:r>
      <w:r w:rsidR="00D31BA1" w:rsidRPr="00EB1622">
        <w:rPr>
          <w:b/>
          <w:bCs/>
        </w:rPr>
        <w:t>slave</w:t>
      </w:r>
      <w:r w:rsidR="00D31BA1" w:rsidRPr="00EB1622">
        <w:rPr>
          <w:b/>
          <w:bCs/>
          <w:lang w:val="ru-RU"/>
        </w:rPr>
        <w:t>_2</w:t>
      </w:r>
      <w:r w:rsidR="00D31BA1" w:rsidRPr="0080436A">
        <w:rPr>
          <w:lang w:val="ru-RU"/>
        </w:rPr>
        <w:t xml:space="preserve"> и </w:t>
      </w:r>
      <w:proofErr w:type="spellStart"/>
      <w:r w:rsidR="00D31BA1" w:rsidRPr="00EB1622">
        <w:rPr>
          <w:b/>
          <w:bCs/>
        </w:rPr>
        <w:t>Dslave</w:t>
      </w:r>
      <w:proofErr w:type="spellEnd"/>
      <w:r w:rsidR="00D31BA1" w:rsidRPr="0080436A">
        <w:rPr>
          <w:lang w:val="ru-RU"/>
        </w:rPr>
        <w:t xml:space="preserve"> уже этот сигнал не д</w:t>
      </w:r>
      <w:r w:rsidR="00792688" w:rsidRPr="0080436A">
        <w:rPr>
          <w:lang w:val="ru-RU"/>
        </w:rPr>
        <w:t>о</w:t>
      </w:r>
      <w:r w:rsidR="00D31BA1" w:rsidRPr="0080436A">
        <w:rPr>
          <w:lang w:val="ru-RU"/>
        </w:rPr>
        <w:t xml:space="preserve">йдёт (сигнал идёт в порядке </w:t>
      </w:r>
      <w:r w:rsidR="00D31BA1" w:rsidRPr="00EB1622">
        <w:rPr>
          <w:b/>
          <w:bCs/>
        </w:rPr>
        <w:t>slave</w:t>
      </w:r>
      <w:r w:rsidR="00D31BA1" w:rsidRPr="00EB1622">
        <w:rPr>
          <w:b/>
          <w:bCs/>
          <w:lang w:val="ru-RU"/>
        </w:rPr>
        <w:t xml:space="preserve">_1 → </w:t>
      </w:r>
      <w:r w:rsidR="00D31BA1" w:rsidRPr="00EB1622">
        <w:rPr>
          <w:b/>
          <w:bCs/>
        </w:rPr>
        <w:t>slave</w:t>
      </w:r>
      <w:r w:rsidR="00D31BA1" w:rsidRPr="00EB1622">
        <w:rPr>
          <w:b/>
          <w:bCs/>
          <w:lang w:val="ru-RU"/>
        </w:rPr>
        <w:t xml:space="preserve">_2 → </w:t>
      </w:r>
      <w:proofErr w:type="spellStart"/>
      <w:r w:rsidR="00D31BA1" w:rsidRPr="00EB1622">
        <w:rPr>
          <w:b/>
          <w:bCs/>
        </w:rPr>
        <w:t>Dslave</w:t>
      </w:r>
      <w:proofErr w:type="spellEnd"/>
      <w:r w:rsidR="00792688" w:rsidRPr="0080436A">
        <w:rPr>
          <w:lang w:val="ru-RU"/>
        </w:rPr>
        <w:t xml:space="preserve"> и, если распознаётся каким-то из сигналов, то дальше не идёт</w:t>
      </w:r>
      <w:r w:rsidR="00D31BA1" w:rsidRPr="0080436A">
        <w:rPr>
          <w:lang w:val="ru-RU"/>
        </w:rPr>
        <w:t>)</w:t>
      </w:r>
      <w:r w:rsidR="00792688" w:rsidRPr="0080436A">
        <w:rPr>
          <w:lang w:val="ru-RU"/>
        </w:rPr>
        <w:t>.</w:t>
      </w:r>
    </w:p>
    <w:p w14:paraId="28634DDA" w14:textId="717A2FB7" w:rsidR="009D36EC" w:rsidRPr="00D33F1F" w:rsidRDefault="00D33F1F" w:rsidP="00D33F1F">
      <w:pPr>
        <w:pStyle w:val="a9"/>
        <w:numPr>
          <w:ilvl w:val="0"/>
          <w:numId w:val="21"/>
        </w:numPr>
        <w:rPr>
          <w:lang w:val="ru-RU"/>
        </w:rPr>
      </w:pPr>
      <w:r w:rsidRPr="00D33F1F">
        <w:rPr>
          <w:lang w:val="ru-RU"/>
        </w:rPr>
        <w:t>Адрес 2</w:t>
      </w:r>
      <w:r w:rsidR="002A1158">
        <w:rPr>
          <w:lang w:val="ru-RU"/>
        </w:rPr>
        <w:t>:</w:t>
      </w:r>
    </w:p>
    <w:p w14:paraId="7C472234" w14:textId="128B5906" w:rsidR="002A1158" w:rsidRPr="00107A26" w:rsidRDefault="00D33F1F" w:rsidP="002A1158">
      <w:pPr>
        <w:rPr>
          <w:lang w:val="ru-RU"/>
        </w:rPr>
      </w:pPr>
      <w:r>
        <w:rPr>
          <w:lang w:val="ru-RU"/>
        </w:rPr>
        <w:t xml:space="preserve">Адрес 2 не был распознан </w:t>
      </w:r>
      <w:r w:rsidRPr="00EB1622">
        <w:rPr>
          <w:b/>
          <w:bCs/>
        </w:rPr>
        <w:t>slave</w:t>
      </w:r>
      <w:r w:rsidRPr="00EB1622">
        <w:rPr>
          <w:b/>
          <w:bCs/>
          <w:lang w:val="ru-RU"/>
        </w:rPr>
        <w:t>_1</w:t>
      </w:r>
      <w:r>
        <w:rPr>
          <w:lang w:val="ru-RU"/>
        </w:rPr>
        <w:t xml:space="preserve">, но был распознан </w:t>
      </w:r>
      <w:r w:rsidRPr="00EB1622">
        <w:rPr>
          <w:b/>
          <w:bCs/>
        </w:rPr>
        <w:t>slave</w:t>
      </w:r>
      <w:r w:rsidRPr="00EB1622">
        <w:rPr>
          <w:b/>
          <w:bCs/>
          <w:lang w:val="ru-RU"/>
        </w:rPr>
        <w:t>_2</w:t>
      </w:r>
      <w:r w:rsidRPr="00D33F1F">
        <w:rPr>
          <w:lang w:val="ru-RU"/>
        </w:rPr>
        <w:t xml:space="preserve"> </w:t>
      </w:r>
      <w:r>
        <w:rPr>
          <w:lang w:val="ru-RU"/>
        </w:rPr>
        <w:t>(</w:t>
      </w:r>
      <w:r>
        <w:t>write</w:t>
      </w:r>
      <w:r w:rsidRPr="00D33F1F">
        <w:rPr>
          <w:lang w:val="ru-RU"/>
        </w:rPr>
        <w:t xml:space="preserve"> = 1</w:t>
      </w:r>
      <w:r>
        <w:rPr>
          <w:lang w:val="ru-RU"/>
        </w:rPr>
        <w:t xml:space="preserve">), происходит запись в </w:t>
      </w:r>
      <w:r w:rsidRPr="00EB1622">
        <w:rPr>
          <w:b/>
          <w:bCs/>
        </w:rPr>
        <w:t>slave</w:t>
      </w:r>
      <w:r w:rsidRPr="00EB1622">
        <w:rPr>
          <w:b/>
          <w:bCs/>
          <w:lang w:val="ru-RU"/>
        </w:rPr>
        <w:t>_2</w:t>
      </w:r>
    </w:p>
    <w:p w14:paraId="4C37E5B3" w14:textId="5D4728AA" w:rsidR="002A1158" w:rsidRDefault="002A1158" w:rsidP="002A1158">
      <w:pPr>
        <w:pStyle w:val="a9"/>
        <w:numPr>
          <w:ilvl w:val="0"/>
          <w:numId w:val="21"/>
        </w:numPr>
      </w:pPr>
      <w:r>
        <w:rPr>
          <w:lang w:val="ru-RU"/>
        </w:rPr>
        <w:t>Адрес 3:</w:t>
      </w:r>
    </w:p>
    <w:p w14:paraId="3609E443" w14:textId="1E7CE333" w:rsidR="002A1158" w:rsidRDefault="002A1158" w:rsidP="002A1158">
      <w:pPr>
        <w:rPr>
          <w:lang w:val="ru-RU"/>
        </w:rPr>
      </w:pPr>
      <w:r>
        <w:rPr>
          <w:lang w:val="ru-RU"/>
        </w:rPr>
        <w:t xml:space="preserve">Адрес 3, как и первый, не был распознан </w:t>
      </w:r>
      <w:r w:rsidRPr="00EB1622">
        <w:rPr>
          <w:b/>
          <w:bCs/>
        </w:rPr>
        <w:t>slave</w:t>
      </w:r>
      <w:r w:rsidRPr="00EB1622">
        <w:rPr>
          <w:b/>
          <w:bCs/>
          <w:lang w:val="ru-RU"/>
        </w:rPr>
        <w:t>_1</w:t>
      </w:r>
      <w:r w:rsidRPr="002A1158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EB1622">
        <w:rPr>
          <w:b/>
          <w:bCs/>
        </w:rPr>
        <w:t>slave</w:t>
      </w:r>
      <w:r w:rsidRPr="00EB1622">
        <w:rPr>
          <w:b/>
          <w:bCs/>
          <w:lang w:val="ru-RU"/>
        </w:rPr>
        <w:t>_2</w:t>
      </w:r>
      <w:r>
        <w:rPr>
          <w:lang w:val="ru-RU"/>
        </w:rPr>
        <w:t xml:space="preserve">, происходит запись в </w:t>
      </w:r>
      <w:proofErr w:type="spellStart"/>
      <w:r w:rsidRPr="00EB1622">
        <w:rPr>
          <w:b/>
          <w:bCs/>
        </w:rPr>
        <w:t>Dslave</w:t>
      </w:r>
      <w:proofErr w:type="spellEnd"/>
      <w:r w:rsidRPr="002A1158">
        <w:rPr>
          <w:lang w:val="ru-RU"/>
        </w:rPr>
        <w:t xml:space="preserve"> </w:t>
      </w:r>
      <w:r>
        <w:rPr>
          <w:lang w:val="ru-RU"/>
        </w:rPr>
        <w:t>значения счётчика + 1.</w:t>
      </w:r>
    </w:p>
    <w:p w14:paraId="5CE57DD6" w14:textId="6AC714A8" w:rsidR="00BB5C3B" w:rsidRPr="00555EF4" w:rsidRDefault="00555EF4" w:rsidP="00555EF4">
      <w:pPr>
        <w:pStyle w:val="a9"/>
        <w:numPr>
          <w:ilvl w:val="0"/>
          <w:numId w:val="21"/>
        </w:numPr>
        <w:rPr>
          <w:lang w:val="ru-RU"/>
        </w:rPr>
      </w:pPr>
      <w:r w:rsidRPr="00555EF4">
        <w:rPr>
          <w:lang w:val="ru-RU"/>
        </w:rPr>
        <w:t xml:space="preserve">Оставшиеся от 255 значения, которые не принадлежат, ни </w:t>
      </w:r>
      <w:r w:rsidRPr="00865423">
        <w:rPr>
          <w:b/>
          <w:bCs/>
        </w:rPr>
        <w:t>slave</w:t>
      </w:r>
      <w:r w:rsidRPr="00865423">
        <w:rPr>
          <w:b/>
          <w:bCs/>
          <w:lang w:val="ru-RU"/>
        </w:rPr>
        <w:t>_1</w:t>
      </w:r>
      <w:r w:rsidRPr="00555EF4">
        <w:rPr>
          <w:lang w:val="ru-RU"/>
        </w:rPr>
        <w:t xml:space="preserve">, ни </w:t>
      </w:r>
      <w:r w:rsidRPr="00865423">
        <w:rPr>
          <w:b/>
          <w:bCs/>
        </w:rPr>
        <w:t>slave</w:t>
      </w:r>
      <w:r w:rsidRPr="00865423">
        <w:rPr>
          <w:b/>
          <w:bCs/>
          <w:lang w:val="ru-RU"/>
        </w:rPr>
        <w:t>_2</w:t>
      </w:r>
      <w:r w:rsidRPr="00555EF4">
        <w:rPr>
          <w:lang w:val="ru-RU"/>
        </w:rPr>
        <w:t xml:space="preserve">, отправляются на </w:t>
      </w:r>
      <w:proofErr w:type="spellStart"/>
      <w:r w:rsidRPr="00865423">
        <w:rPr>
          <w:b/>
          <w:bCs/>
        </w:rPr>
        <w:t>Dslave</w:t>
      </w:r>
      <w:proofErr w:type="spellEnd"/>
      <w:r w:rsidRPr="00555EF4">
        <w:rPr>
          <w:lang w:val="ru-RU"/>
        </w:rPr>
        <w:t>.</w:t>
      </w:r>
    </w:p>
    <w:p w14:paraId="189801EA" w14:textId="1A8E3C9C" w:rsidR="00555EF4" w:rsidRPr="00555EF4" w:rsidRDefault="00555EF4" w:rsidP="00555EF4">
      <w:pPr>
        <w:ind w:firstLine="0"/>
        <w:rPr>
          <w:lang w:val="ru-RU"/>
        </w:rPr>
      </w:pPr>
      <w:r>
        <w:rPr>
          <w:lang w:val="ru-RU"/>
        </w:rPr>
        <w:tab/>
      </w:r>
    </w:p>
    <w:p w14:paraId="04AE5B46" w14:textId="03B3040F" w:rsidR="009D36EC" w:rsidRDefault="00AF2333" w:rsidP="00BB5C3B">
      <w:pPr>
        <w:rPr>
          <w:lang w:val="ru-RU"/>
        </w:rPr>
      </w:pPr>
      <w:r w:rsidRPr="00326FED">
        <w:rPr>
          <w:lang w:val="ru-RU"/>
        </w:rPr>
        <w:t>*</w:t>
      </w:r>
      <w:r w:rsidR="009D36EC">
        <w:rPr>
          <w:lang w:val="ru-RU"/>
        </w:rPr>
        <w:t xml:space="preserve">За тем, какие данные </w:t>
      </w:r>
      <w:r w:rsidR="009D36EC">
        <w:rPr>
          <w:lang w:val="ru-RU"/>
        </w:rPr>
        <w:t xml:space="preserve">куда и когда записались удобно следить последним 4 сигналам блока </w:t>
      </w:r>
      <w:proofErr w:type="spellStart"/>
      <w:r w:rsidR="009D36EC">
        <w:t>Esported</w:t>
      </w:r>
      <w:proofErr w:type="spellEnd"/>
      <w:r w:rsidR="009D36EC" w:rsidRPr="009D36EC">
        <w:rPr>
          <w:lang w:val="ru-RU"/>
        </w:rPr>
        <w:t xml:space="preserve"> (</w:t>
      </w:r>
      <w:r w:rsidR="009D36EC">
        <w:rPr>
          <w:lang w:val="ru-RU"/>
        </w:rPr>
        <w:t xml:space="preserve">верхний блок перед </w:t>
      </w:r>
      <w:r w:rsidR="009D36EC">
        <w:t>my</w:t>
      </w:r>
      <w:r w:rsidR="009D36EC" w:rsidRPr="009D36EC">
        <w:rPr>
          <w:lang w:val="ru-RU"/>
        </w:rPr>
        <w:t>_</w:t>
      </w:r>
      <w:r w:rsidR="009D36EC">
        <w:t>master</w:t>
      </w:r>
      <w:r w:rsidR="009D36EC" w:rsidRPr="009D36EC">
        <w:rPr>
          <w:lang w:val="ru-RU"/>
        </w:rPr>
        <w:t>)</w:t>
      </w:r>
      <w:r w:rsidR="00FB5F71" w:rsidRPr="00FB5F71">
        <w:rPr>
          <w:lang w:val="ru-RU"/>
        </w:rPr>
        <w:t>.</w:t>
      </w:r>
    </w:p>
    <w:p w14:paraId="5D867989" w14:textId="1E4EC02F" w:rsidR="00D65534" w:rsidRDefault="006326C5" w:rsidP="00D65534">
      <w:pPr>
        <w:pStyle w:val="3"/>
        <w:rPr>
          <w:lang w:val="ru-RU"/>
        </w:rPr>
      </w:pPr>
      <w:bookmarkStart w:id="104" w:name="_Toc163052060"/>
      <w:r>
        <w:rPr>
          <w:lang w:val="ru-RU"/>
        </w:rPr>
        <w:lastRenderedPageBreak/>
        <w:t>Изменение</w:t>
      </w:r>
      <w:r w:rsidR="00D65534">
        <w:rPr>
          <w:lang w:val="ru-RU"/>
        </w:rPr>
        <w:t xml:space="preserve"> тестового файла</w:t>
      </w:r>
      <w:bookmarkEnd w:id="104"/>
    </w:p>
    <w:p w14:paraId="5A599143" w14:textId="0F16AD4F" w:rsidR="00D65534" w:rsidRPr="00E9726F" w:rsidRDefault="00E9726F" w:rsidP="00D65534">
      <w:pPr>
        <w:rPr>
          <w:lang w:val="ru-RU"/>
        </w:rPr>
      </w:pPr>
      <w:r>
        <w:rPr>
          <w:lang w:val="ru-RU"/>
        </w:rPr>
        <w:t xml:space="preserve">Изменим тест таким образом, чтобы он обеспечивал генерацию числа тактовых сигналов, необходимых для формирования </w:t>
      </w:r>
      <w:r>
        <w:t>master</w:t>
      </w:r>
      <w:r w:rsidRPr="00E9726F">
        <w:rPr>
          <w:lang w:val="ru-RU"/>
        </w:rPr>
        <w:t>’</w:t>
      </w:r>
      <w:r>
        <w:rPr>
          <w:lang w:val="ru-RU"/>
        </w:rPr>
        <w:t xml:space="preserve">ом шине </w:t>
      </w:r>
      <w:r>
        <w:t>Avalon</w:t>
      </w:r>
      <w:r w:rsidRPr="00E9726F">
        <w:rPr>
          <w:lang w:val="ru-RU"/>
        </w:rPr>
        <w:t>-</w:t>
      </w:r>
      <w:r>
        <w:t>MM</w:t>
      </w:r>
      <w:r w:rsidRPr="00E9726F">
        <w:rPr>
          <w:lang w:val="ru-RU"/>
        </w:rPr>
        <w:t xml:space="preserve"> </w:t>
      </w:r>
      <w:r w:rsidR="00B17B34">
        <w:rPr>
          <w:lang w:val="ru-RU"/>
        </w:rPr>
        <w:t>260</w:t>
      </w:r>
      <w:r>
        <w:rPr>
          <w:lang w:val="ru-RU"/>
        </w:rPr>
        <w:t xml:space="preserve"> сигналов, для этого изменим тестовый файл следующим образом (на 14-й строке вместо</w:t>
      </w:r>
      <w:r w:rsidR="00734404">
        <w:rPr>
          <w:lang w:val="ru-RU"/>
        </w:rPr>
        <w:t xml:space="preserve"> </w:t>
      </w:r>
      <w:r>
        <w:rPr>
          <w:lang w:val="ru-RU"/>
        </w:rPr>
        <w:t>9 поставим 260):</w:t>
      </w:r>
    </w:p>
    <w:p w14:paraId="680C47E9" w14:textId="77777777" w:rsidR="00107A26" w:rsidRDefault="00107A26" w:rsidP="00107A26">
      <w:pPr>
        <w:pStyle w:val="a4"/>
      </w:pPr>
      <w:r w:rsidRPr="00107A26">
        <w:rPr>
          <w:lang w:val="ru-RU"/>
        </w:rPr>
        <w:drawing>
          <wp:inline distT="0" distB="0" distL="0" distR="0" wp14:anchorId="5A28E849" wp14:editId="73CA15F5">
            <wp:extent cx="2213573" cy="2338271"/>
            <wp:effectExtent l="0" t="0" r="0" b="5080"/>
            <wp:docPr id="468810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102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25996" cy="235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0AD7" w14:textId="4B2802AD" w:rsidR="005427B1" w:rsidRDefault="00107A26" w:rsidP="00107A26">
      <w:pPr>
        <w:pStyle w:val="a4"/>
        <w:rPr>
          <w:lang w:val="ru-RU"/>
        </w:rPr>
      </w:pPr>
      <w:bookmarkStart w:id="105" w:name="_Toc163052107"/>
      <w:r w:rsidRPr="00F71CBE">
        <w:rPr>
          <w:lang w:val="ru-RU"/>
        </w:rPr>
        <w:t xml:space="preserve">Рис. </w:t>
      </w:r>
      <w:r>
        <w:fldChar w:fldCharType="begin"/>
      </w:r>
      <w:r w:rsidRPr="00F71CBE">
        <w:rPr>
          <w:lang w:val="ru-RU"/>
        </w:rPr>
        <w:instrText xml:space="preserve"> </w:instrText>
      </w:r>
      <w:r>
        <w:instrText>SEQ</w:instrText>
      </w:r>
      <w:r w:rsidRPr="00F71CBE">
        <w:rPr>
          <w:lang w:val="ru-RU"/>
        </w:rPr>
        <w:instrText xml:space="preserve"> Рис. \* </w:instrText>
      </w:r>
      <w:r>
        <w:instrText>ARABIC</w:instrText>
      </w:r>
      <w:r w:rsidRPr="00F71CBE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41</w:t>
      </w:r>
      <w:r>
        <w:fldChar w:fldCharType="end"/>
      </w:r>
      <w:r>
        <w:rPr>
          <w:lang w:val="ru-RU"/>
        </w:rPr>
        <w:t xml:space="preserve"> – </w:t>
      </w:r>
      <w:r w:rsidR="00174ED5">
        <w:rPr>
          <w:lang w:val="ru-RU"/>
        </w:rPr>
        <w:t>Изменённый тестовый файл</w:t>
      </w:r>
      <w:bookmarkEnd w:id="105"/>
    </w:p>
    <w:p w14:paraId="3F657883" w14:textId="460D4DD3" w:rsidR="0095057F" w:rsidRPr="001075CD" w:rsidRDefault="0095057F" w:rsidP="0095057F">
      <w:pPr>
        <w:pStyle w:val="3"/>
        <w:rPr>
          <w:lang w:val="ru-RU"/>
        </w:rPr>
      </w:pPr>
      <w:bookmarkStart w:id="106" w:name="_Toc163052061"/>
      <w:r>
        <w:rPr>
          <w:lang w:val="ru-RU"/>
        </w:rPr>
        <w:t xml:space="preserve">Симуляция средствами </w:t>
      </w:r>
      <w:r>
        <w:t>ModelSim</w:t>
      </w:r>
      <w:r w:rsidR="00F71CBE" w:rsidRPr="00F71CBE">
        <w:rPr>
          <w:lang w:val="ru-RU"/>
        </w:rPr>
        <w:t xml:space="preserve"> (</w:t>
      </w:r>
      <w:r w:rsidR="00F71CBE">
        <w:rPr>
          <w:lang w:val="ru-RU"/>
        </w:rPr>
        <w:t>все значения</w:t>
      </w:r>
      <w:r w:rsidR="00F71CBE" w:rsidRPr="00F71CBE">
        <w:rPr>
          <w:lang w:val="ru-RU"/>
        </w:rPr>
        <w:t>)</w:t>
      </w:r>
      <w:bookmarkEnd w:id="106"/>
    </w:p>
    <w:p w14:paraId="037182FC" w14:textId="2217AD4B" w:rsidR="0095057F" w:rsidRDefault="001075CD" w:rsidP="0095057F">
      <w:pPr>
        <w:rPr>
          <w:lang w:val="ru-RU"/>
        </w:rPr>
      </w:pPr>
      <w:r>
        <w:rPr>
          <w:lang w:val="ru-RU"/>
        </w:rPr>
        <w:t xml:space="preserve">Получившаяся </w:t>
      </w:r>
      <w:r>
        <w:t>wave</w:t>
      </w:r>
      <w:r w:rsidRPr="001075CD">
        <w:rPr>
          <w:lang w:val="ru-RU"/>
        </w:rPr>
        <w:t xml:space="preserve"> </w:t>
      </w:r>
      <w:r>
        <w:rPr>
          <w:lang w:val="ru-RU"/>
        </w:rPr>
        <w:t>будет во много раз больше, т. к. в ней отображается больше значений, чтобы было наглядно рассмотрим только последнюю её часть, которая представлена на  ниже:</w:t>
      </w:r>
    </w:p>
    <w:p w14:paraId="05557269" w14:textId="77777777" w:rsidR="001075CD" w:rsidRDefault="001075CD" w:rsidP="001075CD">
      <w:pPr>
        <w:pStyle w:val="a4"/>
      </w:pPr>
      <w:r w:rsidRPr="001075CD">
        <w:rPr>
          <w:lang w:val="ru-RU"/>
        </w:rPr>
        <w:drawing>
          <wp:inline distT="0" distB="0" distL="0" distR="0" wp14:anchorId="410BEE0E" wp14:editId="32CC6135">
            <wp:extent cx="5940425" cy="2286000"/>
            <wp:effectExtent l="0" t="0" r="3175" b="0"/>
            <wp:docPr id="304816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162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C1A7" w14:textId="1434D278" w:rsidR="001075CD" w:rsidRDefault="001075CD" w:rsidP="001075CD">
      <w:pPr>
        <w:pStyle w:val="a4"/>
        <w:rPr>
          <w:lang w:val="ru-RU"/>
        </w:rPr>
      </w:pPr>
      <w:bookmarkStart w:id="107" w:name="_Ref163004028"/>
      <w:bookmarkStart w:id="108" w:name="_Toc163052108"/>
      <w:r w:rsidRPr="00F3280F">
        <w:rPr>
          <w:lang w:val="ru-RU"/>
        </w:rPr>
        <w:t xml:space="preserve">Рис. </w:t>
      </w:r>
      <w:r>
        <w:fldChar w:fldCharType="begin"/>
      </w:r>
      <w:r w:rsidRPr="00F3280F">
        <w:rPr>
          <w:lang w:val="ru-RU"/>
        </w:rPr>
        <w:instrText xml:space="preserve"> </w:instrText>
      </w:r>
      <w:r>
        <w:instrText>SEQ</w:instrText>
      </w:r>
      <w:r w:rsidRPr="00F3280F">
        <w:rPr>
          <w:lang w:val="ru-RU"/>
        </w:rPr>
        <w:instrText xml:space="preserve"> Рис. \* </w:instrText>
      </w:r>
      <w:r>
        <w:instrText>ARABIC</w:instrText>
      </w:r>
      <w:r w:rsidRPr="00F3280F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42</w:t>
      </w:r>
      <w:r>
        <w:fldChar w:fldCharType="end"/>
      </w:r>
      <w:bookmarkEnd w:id="107"/>
      <w:r>
        <w:rPr>
          <w:lang w:val="ru-RU"/>
        </w:rPr>
        <w:t xml:space="preserve"> – </w:t>
      </w:r>
      <w:r>
        <w:rPr>
          <w:lang w:val="ru-RU"/>
        </w:rPr>
        <w:t>Моделирование</w:t>
      </w:r>
      <w:r w:rsidRPr="00F12E76">
        <w:rPr>
          <w:lang w:val="ru-RU"/>
        </w:rPr>
        <w:t xml:space="preserve"> </w:t>
      </w:r>
      <w:r>
        <w:rPr>
          <w:lang w:val="ru-RU"/>
        </w:rPr>
        <w:t>проекта средствами</w:t>
      </w:r>
      <w:r w:rsidRPr="00F12E76">
        <w:rPr>
          <w:lang w:val="ru-RU"/>
        </w:rPr>
        <w:t xml:space="preserve"> </w:t>
      </w:r>
      <w:r w:rsidRPr="0017120D">
        <w:t>ModelSim</w:t>
      </w:r>
      <w:r w:rsidR="00102D4E">
        <w:rPr>
          <w:lang w:val="ru-RU"/>
        </w:rPr>
        <w:t xml:space="preserve"> (все значения)</w:t>
      </w:r>
      <w:bookmarkEnd w:id="108"/>
    </w:p>
    <w:p w14:paraId="44315D76" w14:textId="03033B58" w:rsidR="00F3280F" w:rsidRDefault="00F3280F" w:rsidP="00F3280F">
      <w:pPr>
        <w:rPr>
          <w:lang w:val="ru-RU"/>
        </w:rPr>
      </w:pPr>
      <w:r>
        <w:rPr>
          <w:lang w:val="ru-RU"/>
        </w:rPr>
        <w:t xml:space="preserve">Заметим, что временная диаграмма работает корректно. После записи 255 чисел в </w:t>
      </w:r>
      <w:proofErr w:type="spellStart"/>
      <w:r>
        <w:t>writedata</w:t>
      </w:r>
      <w:proofErr w:type="spellEnd"/>
      <w:r w:rsidRPr="00F3280F">
        <w:rPr>
          <w:lang w:val="ru-RU"/>
        </w:rPr>
        <w:t xml:space="preserve"> </w:t>
      </w:r>
      <w:r>
        <w:rPr>
          <w:lang w:val="ru-RU"/>
        </w:rPr>
        <w:t xml:space="preserve">мастера, значения пошли снова от 0 до 255. К моменту, когда значение стало равно 6, адрес сбросился и тоже начал идти с 0. Таким образом, цикл завершился и дальше происходит запись чисел аналогично тому, как показано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_Ref162284485 \h </w:instrText>
      </w:r>
      <w:r>
        <w:rPr>
          <w:lang w:val="ru-RU"/>
        </w:rPr>
      </w:r>
      <w:r>
        <w:rPr>
          <w:lang w:val="ru-RU"/>
        </w:rPr>
        <w:fldChar w:fldCharType="separate"/>
      </w:r>
      <w:r w:rsidRPr="003A73C7">
        <w:rPr>
          <w:lang w:val="ru-RU"/>
        </w:rPr>
        <w:t xml:space="preserve">Рис. </w:t>
      </w:r>
      <w:r w:rsidRPr="00F3280F">
        <w:rPr>
          <w:noProof/>
          <w:lang w:val="ru-RU"/>
        </w:rPr>
        <w:t>40</w:t>
      </w:r>
      <w:r>
        <w:rPr>
          <w:lang w:val="ru-RU"/>
        </w:rPr>
        <w:fldChar w:fldCharType="end"/>
      </w:r>
      <w:r>
        <w:rPr>
          <w:lang w:val="ru-RU"/>
        </w:rPr>
        <w:t>.</w:t>
      </w:r>
      <w:r w:rsidR="00466A80">
        <w:rPr>
          <w:lang w:val="ru-RU"/>
        </w:rPr>
        <w:t xml:space="preserve"> Таким образом, число 7 по адресу </w:t>
      </w:r>
      <w:r w:rsidR="00466A80" w:rsidRPr="00466A80">
        <w:rPr>
          <w:lang w:val="ru-RU"/>
        </w:rPr>
        <w:t xml:space="preserve">1 </w:t>
      </w:r>
      <w:r w:rsidR="00466A80">
        <w:rPr>
          <w:lang w:val="ru-RU"/>
        </w:rPr>
        <w:t xml:space="preserve">записалось в </w:t>
      </w:r>
      <w:r w:rsidR="00466A80">
        <w:t>slave</w:t>
      </w:r>
      <w:r w:rsidR="00466A80" w:rsidRPr="00466A80">
        <w:rPr>
          <w:lang w:val="ru-RU"/>
        </w:rPr>
        <w:t>_1</w:t>
      </w:r>
      <w:r w:rsidR="00466A80">
        <w:rPr>
          <w:lang w:val="ru-RU"/>
        </w:rPr>
        <w:t xml:space="preserve">, число 8 по адресу 2 записалось в </w:t>
      </w:r>
      <w:r w:rsidR="00466A80">
        <w:t>slave</w:t>
      </w:r>
      <w:r w:rsidR="00466A80" w:rsidRPr="00466A80">
        <w:rPr>
          <w:lang w:val="ru-RU"/>
        </w:rPr>
        <w:t xml:space="preserve">_2 </w:t>
      </w:r>
      <w:r w:rsidR="00466A80">
        <w:rPr>
          <w:lang w:val="ru-RU"/>
        </w:rPr>
        <w:t>и т. д.</w:t>
      </w:r>
    </w:p>
    <w:p w14:paraId="2101334F" w14:textId="39ABB2E7" w:rsidR="00BA0425" w:rsidRPr="00AF0A08" w:rsidRDefault="00BA0425" w:rsidP="00F3280F">
      <w:pPr>
        <w:rPr>
          <w:lang w:val="ru-RU"/>
        </w:rPr>
      </w:pPr>
      <w:r>
        <w:rPr>
          <w:lang w:val="ru-RU"/>
        </w:rPr>
        <w:t xml:space="preserve">Заметим, что </w:t>
      </w:r>
      <w:r w:rsidR="00476F78">
        <w:rPr>
          <w:lang w:val="ru-RU"/>
        </w:rPr>
        <w:t xml:space="preserve">за всё это время к модулю </w:t>
      </w:r>
      <w:proofErr w:type="spellStart"/>
      <w:r w:rsidR="00476F78">
        <w:t>Dslave</w:t>
      </w:r>
      <w:proofErr w:type="spellEnd"/>
      <w:r w:rsidR="00476F78" w:rsidRPr="00476F78">
        <w:rPr>
          <w:lang w:val="ru-RU"/>
        </w:rPr>
        <w:t xml:space="preserve"> </w:t>
      </w:r>
      <w:r w:rsidR="00476F78">
        <w:rPr>
          <w:lang w:val="ru-RU"/>
        </w:rPr>
        <w:t xml:space="preserve">было 256 + 1 обращений = 257. Здесь </w:t>
      </w:r>
      <w:r w:rsidR="000B387B">
        <w:rPr>
          <w:lang w:val="ru-RU"/>
        </w:rPr>
        <w:t>256 — это предпоследнее значение</w:t>
      </w:r>
      <w:r w:rsidR="00476F78">
        <w:rPr>
          <w:lang w:val="ru-RU"/>
        </w:rPr>
        <w:t xml:space="preserve"> в </w:t>
      </w:r>
      <w:proofErr w:type="spellStart"/>
      <w:r w:rsidR="00476F78">
        <w:t>coe</w:t>
      </w:r>
      <w:proofErr w:type="spellEnd"/>
      <w:r w:rsidR="00476F78" w:rsidRPr="000B387B">
        <w:rPr>
          <w:lang w:val="ru-RU"/>
        </w:rPr>
        <w:t>_</w:t>
      </w:r>
      <w:r w:rsidR="00476F78">
        <w:t>s</w:t>
      </w:r>
      <w:r w:rsidR="00476F78" w:rsidRPr="000B387B">
        <w:rPr>
          <w:lang w:val="ru-RU"/>
        </w:rPr>
        <w:t>0_</w:t>
      </w:r>
      <w:proofErr w:type="spellStart"/>
      <w:r w:rsidR="00476F78">
        <w:t>Dout</w:t>
      </w:r>
      <w:proofErr w:type="spellEnd"/>
      <w:r w:rsidR="000B387B">
        <w:rPr>
          <w:lang w:val="ru-RU"/>
        </w:rPr>
        <w:t xml:space="preserve">, которое увеличивалось на 1 при каждом новом обращении к </w:t>
      </w:r>
      <w:proofErr w:type="spellStart"/>
      <w:r w:rsidR="000B387B">
        <w:t>Dslave</w:t>
      </w:r>
      <w:proofErr w:type="spellEnd"/>
      <w:r w:rsidR="000B387B">
        <w:rPr>
          <w:lang w:val="ru-RU"/>
        </w:rPr>
        <w:t xml:space="preserve">, а + 1, т. к. в самом конце </w:t>
      </w:r>
      <w:proofErr w:type="spellStart"/>
      <w:r w:rsidR="000B387B">
        <w:t>coe</w:t>
      </w:r>
      <w:proofErr w:type="spellEnd"/>
      <w:r w:rsidR="000B387B" w:rsidRPr="000B387B">
        <w:rPr>
          <w:lang w:val="ru-RU"/>
        </w:rPr>
        <w:t>_</w:t>
      </w:r>
      <w:r w:rsidR="000B387B">
        <w:t>s</w:t>
      </w:r>
      <w:r w:rsidR="000B387B" w:rsidRPr="000B387B">
        <w:rPr>
          <w:lang w:val="ru-RU"/>
        </w:rPr>
        <w:t>0_</w:t>
      </w:r>
      <w:proofErr w:type="spellStart"/>
      <w:r w:rsidR="000B387B">
        <w:t>Dout</w:t>
      </w:r>
      <w:proofErr w:type="spellEnd"/>
      <w:r w:rsidR="000B387B">
        <w:rPr>
          <w:lang w:val="ru-RU"/>
        </w:rPr>
        <w:t xml:space="preserve"> обнулился из-за ещё одного обращения</w:t>
      </w:r>
      <w:r w:rsidR="00123847">
        <w:rPr>
          <w:lang w:val="ru-RU"/>
        </w:rPr>
        <w:t>.</w:t>
      </w:r>
    </w:p>
    <w:p w14:paraId="57C0DD69" w14:textId="6BE9C9F4" w:rsidR="006406F6" w:rsidRPr="006406F6" w:rsidRDefault="006406F6" w:rsidP="009E11FC">
      <w:pPr>
        <w:pStyle w:val="2"/>
        <w:rPr>
          <w:lang w:val="ru-RU"/>
        </w:rPr>
      </w:pPr>
      <w:bookmarkStart w:id="109" w:name="_Toc163052062"/>
      <w:r>
        <w:rPr>
          <w:lang w:val="ru-RU"/>
        </w:rPr>
        <w:lastRenderedPageBreak/>
        <w:t xml:space="preserve">Тестирование средствами </w:t>
      </w:r>
      <w:r>
        <w:t>Signal</w:t>
      </w:r>
      <w:r w:rsidRPr="006406F6">
        <w:rPr>
          <w:lang w:val="ru-RU"/>
        </w:rPr>
        <w:t xml:space="preserve"> </w:t>
      </w:r>
      <w:r>
        <w:t>Tap</w:t>
      </w:r>
      <w:r w:rsidRPr="006406F6">
        <w:rPr>
          <w:lang w:val="ru-RU"/>
        </w:rPr>
        <w:t xml:space="preserve"> </w:t>
      </w:r>
      <w:r>
        <w:t>II</w:t>
      </w:r>
      <w:bookmarkEnd w:id="109"/>
    </w:p>
    <w:p w14:paraId="75E5E8D8" w14:textId="07DD8195" w:rsidR="00571D40" w:rsidRDefault="00571D40" w:rsidP="006406F6">
      <w:pPr>
        <w:pStyle w:val="3"/>
        <w:rPr>
          <w:lang w:val="ru-RU"/>
        </w:rPr>
      </w:pPr>
      <w:bookmarkStart w:id="110" w:name="_Toc163052063"/>
      <w:r>
        <w:rPr>
          <w:lang w:val="ru-RU"/>
        </w:rPr>
        <w:t>Создание файла для отладки</w:t>
      </w:r>
      <w:bookmarkEnd w:id="110"/>
    </w:p>
    <w:p w14:paraId="3F1361E6" w14:textId="3648A3ED" w:rsidR="00571D40" w:rsidRPr="008528FD" w:rsidRDefault="009C668E" w:rsidP="00E2024B">
      <w:pPr>
        <w:spacing w:after="240"/>
        <w:rPr>
          <w:lang w:val="ru-RU"/>
        </w:rPr>
      </w:pPr>
      <w:r>
        <w:rPr>
          <w:lang w:val="ru-RU"/>
        </w:rPr>
        <w:t xml:space="preserve">Создадим файл </w:t>
      </w:r>
      <w:proofErr w:type="spellStart"/>
      <w:r>
        <w:t>db</w:t>
      </w:r>
      <w:proofErr w:type="spellEnd"/>
      <w:r w:rsidRPr="008528FD">
        <w:rPr>
          <w:lang w:val="ru-RU"/>
        </w:rPr>
        <w:t>_</w:t>
      </w:r>
      <w:r>
        <w:t>lab</w:t>
      </w:r>
      <w:r w:rsidRPr="008528FD">
        <w:rPr>
          <w:lang w:val="ru-RU"/>
        </w:rPr>
        <w:t>_</w:t>
      </w:r>
      <w:r>
        <w:t>PD</w:t>
      </w:r>
      <w:r w:rsidR="004D131D" w:rsidRPr="0042739C">
        <w:rPr>
          <w:lang w:val="ru-RU"/>
        </w:rPr>
        <w:t>4</w:t>
      </w:r>
      <w:r w:rsidRPr="008528FD">
        <w:rPr>
          <w:lang w:val="ru-RU"/>
        </w:rPr>
        <w:t>_</w:t>
      </w:r>
      <w:r>
        <w:t>top</w:t>
      </w:r>
      <w:r w:rsidRPr="008528FD">
        <w:rPr>
          <w:lang w:val="ru-RU"/>
        </w:rPr>
        <w:t>.</w:t>
      </w:r>
      <w:proofErr w:type="spellStart"/>
      <w:r>
        <w:t>sv</w:t>
      </w:r>
      <w:proofErr w:type="spellEnd"/>
      <w:r w:rsidRPr="008528FD">
        <w:rPr>
          <w:lang w:val="ru-RU"/>
        </w:rPr>
        <w:t xml:space="preserve"> </w:t>
      </w:r>
      <w:r>
        <w:rPr>
          <w:lang w:val="ru-RU"/>
        </w:rPr>
        <w:t xml:space="preserve">для отладки модуля </w:t>
      </w:r>
      <w:r>
        <w:t>lab</w:t>
      </w:r>
      <w:r w:rsidRPr="009C668E">
        <w:rPr>
          <w:lang w:val="ru-RU"/>
        </w:rPr>
        <w:t>_</w:t>
      </w:r>
      <w:r>
        <w:t>PD</w:t>
      </w:r>
      <w:r w:rsidR="004D131D" w:rsidRPr="0042739C">
        <w:rPr>
          <w:lang w:val="ru-RU"/>
        </w:rPr>
        <w:t>4</w:t>
      </w:r>
      <w:r w:rsidRPr="009C668E">
        <w:rPr>
          <w:lang w:val="ru-RU"/>
        </w:rPr>
        <w:t>_</w:t>
      </w:r>
      <w:r>
        <w:t>top</w:t>
      </w:r>
      <w:r w:rsidR="008528FD" w:rsidRPr="008528FD">
        <w:rPr>
          <w:lang w:val="ru-RU"/>
        </w:rPr>
        <w:t>:</w:t>
      </w:r>
    </w:p>
    <w:p w14:paraId="107066A8" w14:textId="08D05888" w:rsidR="008528FD" w:rsidRPr="00BB6913" w:rsidRDefault="004D131D" w:rsidP="001643DA">
      <w:pPr>
        <w:pStyle w:val="a4"/>
        <w:rPr>
          <w:lang w:val="ru-RU"/>
        </w:rPr>
      </w:pPr>
      <w:r w:rsidRPr="004D131D">
        <w:rPr>
          <w:lang w:val="ru-RU"/>
        </w:rPr>
        <w:drawing>
          <wp:inline distT="0" distB="0" distL="0" distR="0" wp14:anchorId="3BE117BF" wp14:editId="09091F84">
            <wp:extent cx="4074060" cy="2254996"/>
            <wp:effectExtent l="0" t="0" r="3175" b="0"/>
            <wp:docPr id="1153380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804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89883" cy="226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B883" w14:textId="1D7C2A9D" w:rsidR="009C668E" w:rsidRPr="00E501CB" w:rsidRDefault="008528FD" w:rsidP="001643DA">
      <w:pPr>
        <w:pStyle w:val="a4"/>
        <w:rPr>
          <w:lang w:val="ru-RU"/>
        </w:rPr>
      </w:pPr>
      <w:bookmarkStart w:id="111" w:name="_Toc163052109"/>
      <w:r w:rsidRPr="008528FD">
        <w:rPr>
          <w:lang w:val="ru-RU"/>
        </w:rPr>
        <w:t xml:space="preserve">Рис. </w:t>
      </w:r>
      <w:r>
        <w:fldChar w:fldCharType="begin"/>
      </w:r>
      <w:r w:rsidRPr="008528FD">
        <w:rPr>
          <w:lang w:val="ru-RU"/>
        </w:rPr>
        <w:instrText xml:space="preserve"> </w:instrText>
      </w:r>
      <w:r>
        <w:instrText>SEQ</w:instrText>
      </w:r>
      <w:r w:rsidRPr="008528FD">
        <w:rPr>
          <w:lang w:val="ru-RU"/>
        </w:rPr>
        <w:instrText xml:space="preserve"> Рис. \* </w:instrText>
      </w:r>
      <w:r>
        <w:instrText>ARABIC</w:instrText>
      </w:r>
      <w:r w:rsidRPr="008528FD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43</w:t>
      </w:r>
      <w:r>
        <w:fldChar w:fldCharType="end"/>
      </w:r>
      <w:r w:rsidRPr="008528FD">
        <w:rPr>
          <w:lang w:val="ru-RU"/>
        </w:rPr>
        <w:t xml:space="preserve"> – </w:t>
      </w:r>
      <w:r>
        <w:rPr>
          <w:lang w:val="ru-RU"/>
        </w:rPr>
        <w:t>Файл для отладки модуля верхнего уровня</w:t>
      </w:r>
      <w:bookmarkEnd w:id="111"/>
    </w:p>
    <w:p w14:paraId="07D66BA1" w14:textId="430CFDDD" w:rsidR="00697D1D" w:rsidRDefault="00697D1D" w:rsidP="00697D1D">
      <w:pPr>
        <w:rPr>
          <w:lang w:val="ru-RU"/>
        </w:rPr>
      </w:pPr>
      <w:r>
        <w:rPr>
          <w:lang w:val="ru-RU"/>
        </w:rPr>
        <w:t>Создадим</w:t>
      </w:r>
      <w:r w:rsidRPr="00A228EE">
        <w:rPr>
          <w:lang w:val="ru-RU"/>
        </w:rPr>
        <w:t xml:space="preserve"> </w:t>
      </w:r>
      <w:r>
        <w:rPr>
          <w:lang w:val="ru-RU"/>
        </w:rPr>
        <w:t>модуль</w:t>
      </w:r>
      <w:r w:rsidRPr="00A228EE">
        <w:rPr>
          <w:lang w:val="ru-RU"/>
        </w:rPr>
        <w:t xml:space="preserve"> </w:t>
      </w:r>
      <w:r>
        <w:t>ISSPE</w:t>
      </w:r>
      <w:r w:rsidR="00A228EE" w:rsidRPr="00A228EE">
        <w:rPr>
          <w:lang w:val="ru-RU"/>
        </w:rPr>
        <w:t xml:space="preserve">, </w:t>
      </w:r>
      <w:r w:rsidR="00A228EE">
        <w:rPr>
          <w:lang w:val="ru-RU"/>
        </w:rPr>
        <w:t>укажем</w:t>
      </w:r>
      <w:r w:rsidR="00A228EE" w:rsidRPr="00A228EE">
        <w:rPr>
          <w:lang w:val="ru-RU"/>
        </w:rPr>
        <w:t xml:space="preserve"> </w:t>
      </w:r>
      <w:r w:rsidR="00A228EE">
        <w:rPr>
          <w:lang w:val="ru-RU"/>
        </w:rPr>
        <w:t>файл</w:t>
      </w:r>
      <w:r w:rsidR="00A228EE" w:rsidRPr="00A228EE">
        <w:rPr>
          <w:lang w:val="ru-RU"/>
        </w:rPr>
        <w:t xml:space="preserve"> </w:t>
      </w:r>
      <w:proofErr w:type="spellStart"/>
      <w:r w:rsidR="00A228EE">
        <w:t>db</w:t>
      </w:r>
      <w:proofErr w:type="spellEnd"/>
      <w:r w:rsidR="00A228EE" w:rsidRPr="00A228EE">
        <w:rPr>
          <w:lang w:val="ru-RU"/>
        </w:rPr>
        <w:t>_</w:t>
      </w:r>
      <w:r w:rsidR="00A228EE">
        <w:t>lab</w:t>
      </w:r>
      <w:r w:rsidR="00A228EE" w:rsidRPr="00A228EE">
        <w:rPr>
          <w:lang w:val="ru-RU"/>
        </w:rPr>
        <w:t>_</w:t>
      </w:r>
      <w:r w:rsidR="00A228EE">
        <w:t>PD</w:t>
      </w:r>
      <w:r w:rsidR="0042739C" w:rsidRPr="004936E3">
        <w:rPr>
          <w:lang w:val="ru-RU"/>
        </w:rPr>
        <w:t>4</w:t>
      </w:r>
      <w:r w:rsidR="00A228EE" w:rsidRPr="00A228EE">
        <w:rPr>
          <w:lang w:val="ru-RU"/>
        </w:rPr>
        <w:t>_</w:t>
      </w:r>
      <w:r w:rsidR="00A228EE">
        <w:t>top</w:t>
      </w:r>
      <w:r w:rsidR="00A228EE" w:rsidRPr="00A228EE">
        <w:rPr>
          <w:lang w:val="ru-RU"/>
        </w:rPr>
        <w:t>.</w:t>
      </w:r>
      <w:proofErr w:type="spellStart"/>
      <w:r w:rsidR="00A228EE">
        <w:t>sv</w:t>
      </w:r>
      <w:proofErr w:type="spellEnd"/>
      <w:r w:rsidR="00A228EE" w:rsidRPr="00A228EE">
        <w:rPr>
          <w:lang w:val="ru-RU"/>
        </w:rPr>
        <w:t xml:space="preserve"> </w:t>
      </w:r>
      <w:r w:rsidR="00A228EE">
        <w:rPr>
          <w:lang w:val="ru-RU"/>
        </w:rPr>
        <w:t>файлом</w:t>
      </w:r>
      <w:r w:rsidR="00A228EE" w:rsidRPr="00A228EE">
        <w:rPr>
          <w:lang w:val="ru-RU"/>
        </w:rPr>
        <w:t xml:space="preserve"> </w:t>
      </w:r>
      <w:r w:rsidR="00A228EE">
        <w:rPr>
          <w:lang w:val="ru-RU"/>
        </w:rPr>
        <w:t>верхнего</w:t>
      </w:r>
      <w:r w:rsidR="00A228EE" w:rsidRPr="00A228EE">
        <w:rPr>
          <w:lang w:val="ru-RU"/>
        </w:rPr>
        <w:t xml:space="preserve"> </w:t>
      </w:r>
      <w:r w:rsidR="00A228EE">
        <w:rPr>
          <w:lang w:val="ru-RU"/>
        </w:rPr>
        <w:t>уровня</w:t>
      </w:r>
      <w:r w:rsidR="00A228EE" w:rsidRPr="00A228EE">
        <w:rPr>
          <w:lang w:val="ru-RU"/>
        </w:rPr>
        <w:t xml:space="preserve"> </w:t>
      </w:r>
      <w:r w:rsidR="00A228EE">
        <w:rPr>
          <w:lang w:val="ru-RU"/>
        </w:rPr>
        <w:t>и</w:t>
      </w:r>
      <w:r w:rsidR="00A228EE" w:rsidRPr="00A228EE">
        <w:rPr>
          <w:lang w:val="ru-RU"/>
        </w:rPr>
        <w:t xml:space="preserve"> </w:t>
      </w:r>
      <w:r w:rsidR="00A228EE">
        <w:rPr>
          <w:lang w:val="ru-RU"/>
        </w:rPr>
        <w:t xml:space="preserve">убедимся в том, что схема, получаемая </w:t>
      </w:r>
      <w:r w:rsidR="0018702F">
        <w:rPr>
          <w:lang w:val="ru-RU"/>
        </w:rPr>
        <w:t>в результате компиляции,</w:t>
      </w:r>
      <w:r w:rsidR="00A228EE">
        <w:rPr>
          <w:lang w:val="ru-RU"/>
        </w:rPr>
        <w:t xml:space="preserve"> будет верной</w:t>
      </w:r>
      <w:r w:rsidR="00E80700">
        <w:rPr>
          <w:lang w:val="ru-RU"/>
        </w:rPr>
        <w:t>:</w:t>
      </w:r>
    </w:p>
    <w:p w14:paraId="66B3F7BB" w14:textId="222FAFA3" w:rsidR="00015967" w:rsidRDefault="004936E3" w:rsidP="00015967">
      <w:pPr>
        <w:pStyle w:val="a4"/>
      </w:pPr>
      <w:r w:rsidRPr="004936E3">
        <w:drawing>
          <wp:inline distT="0" distB="0" distL="0" distR="0" wp14:anchorId="1A71B2A5" wp14:editId="3E49067C">
            <wp:extent cx="5585988" cy="1052709"/>
            <wp:effectExtent l="0" t="0" r="0" b="0"/>
            <wp:docPr id="210108460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8460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99048" cy="105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7C8A" w14:textId="0A445967" w:rsidR="00E80700" w:rsidRPr="006731AE" w:rsidRDefault="00015967" w:rsidP="00015967">
      <w:pPr>
        <w:pStyle w:val="a4"/>
        <w:rPr>
          <w:lang w:val="ru-RU"/>
        </w:rPr>
      </w:pPr>
      <w:bookmarkStart w:id="112" w:name="_Toc163052110"/>
      <w:r w:rsidRPr="006731AE">
        <w:rPr>
          <w:lang w:val="ru-RU"/>
        </w:rPr>
        <w:t xml:space="preserve">Рис. </w:t>
      </w:r>
      <w:r>
        <w:fldChar w:fldCharType="begin"/>
      </w:r>
      <w:r w:rsidRPr="006731AE">
        <w:rPr>
          <w:lang w:val="ru-RU"/>
        </w:rPr>
        <w:instrText xml:space="preserve"> </w:instrText>
      </w:r>
      <w:r>
        <w:instrText>SEQ</w:instrText>
      </w:r>
      <w:r w:rsidRPr="006731AE">
        <w:rPr>
          <w:lang w:val="ru-RU"/>
        </w:rPr>
        <w:instrText xml:space="preserve"> Рис. \* </w:instrText>
      </w:r>
      <w:r>
        <w:instrText>ARABIC</w:instrText>
      </w:r>
      <w:r w:rsidRPr="006731AE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44</w:t>
      </w:r>
      <w:r>
        <w:fldChar w:fldCharType="end"/>
      </w:r>
      <w:r w:rsidRPr="006731AE">
        <w:rPr>
          <w:lang w:val="ru-RU"/>
        </w:rPr>
        <w:t xml:space="preserve"> – </w:t>
      </w:r>
      <w:r w:rsidR="00E501CB">
        <w:rPr>
          <w:lang w:val="ru-RU"/>
        </w:rPr>
        <w:t xml:space="preserve">Схема проекта с добавлением </w:t>
      </w:r>
      <w:r w:rsidR="00E501CB">
        <w:t>SP</w:t>
      </w:r>
      <w:r w:rsidR="00E501CB" w:rsidRPr="006731AE">
        <w:rPr>
          <w:lang w:val="ru-RU"/>
        </w:rPr>
        <w:t>_</w:t>
      </w:r>
      <w:r w:rsidR="00E501CB">
        <w:t>unit</w:t>
      </w:r>
      <w:r w:rsidR="00E501CB" w:rsidRPr="006731AE">
        <w:rPr>
          <w:lang w:val="ru-RU"/>
        </w:rPr>
        <w:t xml:space="preserve"> </w:t>
      </w:r>
      <w:r w:rsidR="00E501CB">
        <w:rPr>
          <w:lang w:val="ru-RU"/>
        </w:rPr>
        <w:t xml:space="preserve">в </w:t>
      </w:r>
      <w:r w:rsidR="00E501CB">
        <w:t>RTL</w:t>
      </w:r>
      <w:r w:rsidR="00E501CB" w:rsidRPr="0011345D">
        <w:rPr>
          <w:lang w:val="ru-RU"/>
        </w:rPr>
        <w:t xml:space="preserve"> </w:t>
      </w:r>
      <w:r w:rsidR="00E501CB">
        <w:t>Viewer</w:t>
      </w:r>
      <w:bookmarkEnd w:id="112"/>
    </w:p>
    <w:p w14:paraId="69E0A0C6" w14:textId="5A264F49" w:rsidR="00E81786" w:rsidRDefault="006731AE" w:rsidP="0055290F">
      <w:pPr>
        <w:spacing w:after="240"/>
        <w:rPr>
          <w:lang w:val="ru-RU"/>
        </w:rPr>
      </w:pPr>
      <w:r>
        <w:rPr>
          <w:lang w:val="ru-RU"/>
        </w:rPr>
        <w:t xml:space="preserve">Как видно из схемы </w:t>
      </w:r>
      <w:r>
        <w:t>SP</w:t>
      </w:r>
      <w:r w:rsidRPr="006731AE">
        <w:rPr>
          <w:lang w:val="ru-RU"/>
        </w:rPr>
        <w:t>_</w:t>
      </w:r>
      <w:r>
        <w:t>unit</w:t>
      </w:r>
      <w:r w:rsidRPr="006731AE">
        <w:rPr>
          <w:lang w:val="ru-RU"/>
        </w:rPr>
        <w:t xml:space="preserve"> </w:t>
      </w:r>
      <w:r>
        <w:rPr>
          <w:lang w:val="ru-RU"/>
        </w:rPr>
        <w:t>добавлен корректно</w:t>
      </w:r>
      <w:r w:rsidR="0055290F">
        <w:rPr>
          <w:lang w:val="ru-RU"/>
        </w:rPr>
        <w:t>.</w:t>
      </w:r>
    </w:p>
    <w:p w14:paraId="0ABC8CB9" w14:textId="77777777" w:rsidR="00E81786" w:rsidRDefault="00E81786">
      <w:pPr>
        <w:autoSpaceDE/>
        <w:autoSpaceDN/>
        <w:adjustRightInd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BD77473" w14:textId="7C12BCE7" w:rsidR="00571D40" w:rsidRPr="00571D40" w:rsidRDefault="00571D40" w:rsidP="006406F6">
      <w:pPr>
        <w:pStyle w:val="3"/>
        <w:rPr>
          <w:lang w:val="ru-RU"/>
        </w:rPr>
      </w:pPr>
      <w:bookmarkStart w:id="113" w:name="_Toc163052064"/>
      <w:r w:rsidRPr="00571D40">
        <w:rPr>
          <w:lang w:val="ru-RU"/>
        </w:rPr>
        <w:lastRenderedPageBreak/>
        <w:t xml:space="preserve">Настройка </w:t>
      </w:r>
      <w:r>
        <w:t>Signal</w:t>
      </w:r>
      <w:r w:rsidRPr="00571D40">
        <w:rPr>
          <w:lang w:val="ru-RU"/>
        </w:rPr>
        <w:t xml:space="preserve"> </w:t>
      </w:r>
      <w:r>
        <w:t>Tap</w:t>
      </w:r>
      <w:r w:rsidRPr="00571D40">
        <w:rPr>
          <w:lang w:val="ru-RU"/>
        </w:rPr>
        <w:t xml:space="preserve"> </w:t>
      </w:r>
      <w:r>
        <w:t>II</w:t>
      </w:r>
      <w:bookmarkEnd w:id="113"/>
    </w:p>
    <w:p w14:paraId="67DF790A" w14:textId="31B9F1A2" w:rsidR="00427394" w:rsidRDefault="00427394" w:rsidP="00571D40">
      <w:pPr>
        <w:rPr>
          <w:lang w:val="ru-RU"/>
        </w:rPr>
      </w:pPr>
      <w:r>
        <w:rPr>
          <w:lang w:val="ru-RU"/>
        </w:rPr>
        <w:t>Выберем сигналы для логического анализатора:</w:t>
      </w:r>
    </w:p>
    <w:p w14:paraId="1CC12FB9" w14:textId="77777777" w:rsidR="00CC5239" w:rsidRDefault="00CC5239" w:rsidP="00CC5239">
      <w:pPr>
        <w:pStyle w:val="a4"/>
      </w:pPr>
      <w:r w:rsidRPr="00CC5239">
        <w:rPr>
          <w:noProof/>
          <w:lang w:val="ru-RU"/>
        </w:rPr>
        <w:drawing>
          <wp:inline distT="0" distB="0" distL="0" distR="0" wp14:anchorId="2ACDD66E" wp14:editId="10764B7F">
            <wp:extent cx="5737846" cy="3077155"/>
            <wp:effectExtent l="0" t="0" r="0" b="9525"/>
            <wp:docPr id="189670401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0401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0881" cy="310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099B" w14:textId="42B648E6" w:rsidR="00427394" w:rsidRDefault="00CC5239" w:rsidP="00A14FDE">
      <w:pPr>
        <w:pStyle w:val="a4"/>
        <w:rPr>
          <w:lang w:val="ru-RU"/>
        </w:rPr>
      </w:pPr>
      <w:bookmarkStart w:id="114" w:name="_Toc163052111"/>
      <w:r w:rsidRPr="003A73C7">
        <w:rPr>
          <w:lang w:val="ru-RU"/>
        </w:rPr>
        <w:t xml:space="preserve">Рис. </w:t>
      </w:r>
      <w:r>
        <w:fldChar w:fldCharType="begin"/>
      </w:r>
      <w:r w:rsidRPr="003A73C7">
        <w:rPr>
          <w:lang w:val="ru-RU"/>
        </w:rPr>
        <w:instrText xml:space="preserve"> </w:instrText>
      </w:r>
      <w:r>
        <w:instrText>SEQ</w:instrText>
      </w:r>
      <w:r w:rsidRPr="003A73C7">
        <w:rPr>
          <w:lang w:val="ru-RU"/>
        </w:rPr>
        <w:instrText xml:space="preserve"> Рис. \* </w:instrText>
      </w:r>
      <w:r>
        <w:instrText>ARABIC</w:instrText>
      </w:r>
      <w:r w:rsidRPr="003A73C7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45</w:t>
      </w:r>
      <w:r>
        <w:fldChar w:fldCharType="end"/>
      </w:r>
      <w:r>
        <w:rPr>
          <w:lang w:val="ru-RU"/>
        </w:rPr>
        <w:t xml:space="preserve"> – </w:t>
      </w:r>
      <w:r w:rsidR="00EF05EB">
        <w:rPr>
          <w:lang w:val="ru-RU"/>
        </w:rPr>
        <w:t>Сигналы логического анализатора</w:t>
      </w:r>
      <w:bookmarkEnd w:id="114"/>
    </w:p>
    <w:p w14:paraId="139B52DF" w14:textId="58BE3A99" w:rsidR="00571D40" w:rsidRPr="00571D40" w:rsidRDefault="002F62E0" w:rsidP="00A14FDE">
      <w:pPr>
        <w:rPr>
          <w:lang w:val="ru-RU"/>
        </w:rPr>
      </w:pPr>
      <w:r>
        <w:rPr>
          <w:lang w:val="ru-RU"/>
        </w:rPr>
        <w:t>Н</w:t>
      </w:r>
      <w:r w:rsidR="00AD35C7">
        <w:rPr>
          <w:lang w:val="ru-RU"/>
        </w:rPr>
        <w:t>а</w:t>
      </w:r>
      <w:r w:rsidR="00753D29">
        <w:rPr>
          <w:lang w:val="ru-RU"/>
        </w:rPr>
        <w:t>строим</w:t>
      </w:r>
      <w:r w:rsidR="00B31D88">
        <w:rPr>
          <w:lang w:val="ru-RU"/>
        </w:rPr>
        <w:t xml:space="preserve"> окно</w:t>
      </w:r>
      <w:r w:rsidR="00571D40" w:rsidRPr="00571D40">
        <w:rPr>
          <w:lang w:val="ru-RU"/>
        </w:rPr>
        <w:t xml:space="preserve"> </w:t>
      </w:r>
      <w:r w:rsidR="00571D40">
        <w:t>Signal</w:t>
      </w:r>
      <w:r w:rsidR="00571D40" w:rsidRPr="00571D40">
        <w:rPr>
          <w:lang w:val="ru-RU"/>
        </w:rPr>
        <w:t xml:space="preserve"> </w:t>
      </w:r>
      <w:r w:rsidR="00571D40">
        <w:t>Tap</w:t>
      </w:r>
      <w:r w:rsidR="00571D40" w:rsidRPr="00571D40">
        <w:rPr>
          <w:lang w:val="ru-RU"/>
        </w:rPr>
        <w:t xml:space="preserve"> </w:t>
      </w:r>
      <w:r w:rsidR="00571D40">
        <w:t>II</w:t>
      </w:r>
      <w:r w:rsidR="00E67897">
        <w:rPr>
          <w:lang w:val="ru-RU"/>
        </w:rPr>
        <w:t xml:space="preserve"> так</w:t>
      </w:r>
      <w:r w:rsidR="00571D40" w:rsidRPr="00571D40">
        <w:rPr>
          <w:lang w:val="ru-RU"/>
        </w:rPr>
        <w:t>,</w:t>
      </w:r>
      <w:r w:rsidR="00E67897">
        <w:rPr>
          <w:lang w:val="ru-RU"/>
        </w:rPr>
        <w:t xml:space="preserve"> как показано на рисунке ниже</w:t>
      </w:r>
      <w:r w:rsidR="00571D40" w:rsidRPr="00571D40">
        <w:rPr>
          <w:lang w:val="ru-RU"/>
        </w:rPr>
        <w:t>:</w:t>
      </w:r>
    </w:p>
    <w:p w14:paraId="48C6E87D" w14:textId="675040C5" w:rsidR="00571D40" w:rsidRPr="000D049C" w:rsidRDefault="00D5346D" w:rsidP="00571D40">
      <w:pPr>
        <w:keepNext/>
        <w:ind w:firstLine="0"/>
        <w:jc w:val="center"/>
        <w:rPr>
          <w:lang w:val="ru-RU"/>
        </w:rPr>
      </w:pPr>
      <w:r w:rsidRPr="00D5346D">
        <w:rPr>
          <w:lang w:val="ru-RU"/>
        </w:rPr>
        <w:drawing>
          <wp:inline distT="0" distB="0" distL="0" distR="0" wp14:anchorId="0CD1A5B4" wp14:editId="7C60F599">
            <wp:extent cx="5940425" cy="1320800"/>
            <wp:effectExtent l="0" t="0" r="3175" b="0"/>
            <wp:docPr id="1549824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241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D516" w14:textId="366E56D0" w:rsidR="00571D40" w:rsidRPr="00A00699" w:rsidRDefault="00571D40" w:rsidP="001643DA">
      <w:pPr>
        <w:pStyle w:val="a4"/>
        <w:rPr>
          <w:lang w:val="ru-RU"/>
        </w:rPr>
      </w:pPr>
      <w:bookmarkStart w:id="115" w:name="_Toc163052112"/>
      <w:r w:rsidRPr="00571D40">
        <w:rPr>
          <w:lang w:val="ru-RU"/>
        </w:rPr>
        <w:t xml:space="preserve">Рис. </w:t>
      </w:r>
      <w:r>
        <w:fldChar w:fldCharType="begin"/>
      </w:r>
      <w:r w:rsidRPr="00571D40">
        <w:rPr>
          <w:lang w:val="ru-RU"/>
        </w:rPr>
        <w:instrText xml:space="preserve"> </w:instrText>
      </w:r>
      <w:r>
        <w:instrText>SEQ</w:instrText>
      </w:r>
      <w:r w:rsidRPr="00571D40">
        <w:rPr>
          <w:lang w:val="ru-RU"/>
        </w:rPr>
        <w:instrText xml:space="preserve"> Рис. \* </w:instrText>
      </w:r>
      <w:r>
        <w:instrText>ARABIC</w:instrText>
      </w:r>
      <w:r w:rsidRPr="00571D40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46</w:t>
      </w:r>
      <w:r>
        <w:fldChar w:fldCharType="end"/>
      </w:r>
      <w:r w:rsidRPr="00571D40">
        <w:rPr>
          <w:lang w:val="ru-RU"/>
        </w:rPr>
        <w:t xml:space="preserve"> – Настройка окна </w:t>
      </w:r>
      <w:r>
        <w:t>Signal</w:t>
      </w:r>
      <w:r w:rsidRPr="00571D40">
        <w:rPr>
          <w:lang w:val="ru-RU"/>
        </w:rPr>
        <w:t xml:space="preserve"> </w:t>
      </w:r>
      <w:r>
        <w:t>Tap</w:t>
      </w:r>
      <w:r w:rsidRPr="00571D40">
        <w:rPr>
          <w:lang w:val="ru-RU"/>
        </w:rPr>
        <w:t xml:space="preserve"> </w:t>
      </w:r>
      <w:r>
        <w:t>II</w:t>
      </w:r>
      <w:bookmarkEnd w:id="115"/>
    </w:p>
    <w:p w14:paraId="1232FCBB" w14:textId="77777777" w:rsidR="00571D40" w:rsidRPr="00571D40" w:rsidRDefault="00571D40" w:rsidP="006406F6">
      <w:pPr>
        <w:pStyle w:val="3"/>
        <w:rPr>
          <w:lang w:val="ru-RU"/>
        </w:rPr>
      </w:pPr>
      <w:bookmarkStart w:id="116" w:name="_Toc163052065"/>
      <w:r w:rsidRPr="00571D40">
        <w:rPr>
          <w:lang w:val="ru-RU"/>
        </w:rPr>
        <w:t xml:space="preserve">Тестирование на плате средствами </w:t>
      </w:r>
      <w:r>
        <w:t>Signal</w:t>
      </w:r>
      <w:r w:rsidRPr="00571D40">
        <w:rPr>
          <w:lang w:val="ru-RU"/>
        </w:rPr>
        <w:t xml:space="preserve"> </w:t>
      </w:r>
      <w:r>
        <w:t>Tap</w:t>
      </w:r>
      <w:r w:rsidRPr="00571D40">
        <w:rPr>
          <w:lang w:val="ru-RU"/>
        </w:rPr>
        <w:t xml:space="preserve"> </w:t>
      </w:r>
      <w:r>
        <w:t>II</w:t>
      </w:r>
      <w:bookmarkEnd w:id="116"/>
    </w:p>
    <w:p w14:paraId="49164C74" w14:textId="77777777" w:rsidR="00571D40" w:rsidRPr="00571D40" w:rsidRDefault="00571D40" w:rsidP="00571D40">
      <w:pPr>
        <w:rPr>
          <w:lang w:val="ru-RU"/>
        </w:rPr>
      </w:pPr>
      <w:r w:rsidRPr="00571D40">
        <w:rPr>
          <w:lang w:val="ru-RU"/>
        </w:rPr>
        <w:t>Выполним полную компиляцию. В отчете о компиляции видно, что устройство удовлетворяет временным параметрам.</w:t>
      </w:r>
    </w:p>
    <w:p w14:paraId="777FD2A8" w14:textId="3EBC3E14" w:rsidR="00571D40" w:rsidRDefault="004936E3" w:rsidP="001643DA">
      <w:pPr>
        <w:pStyle w:val="a4"/>
      </w:pPr>
      <w:r w:rsidRPr="004936E3">
        <w:drawing>
          <wp:inline distT="0" distB="0" distL="0" distR="0" wp14:anchorId="56A65BE2" wp14:editId="1B18A984">
            <wp:extent cx="2860895" cy="659444"/>
            <wp:effectExtent l="0" t="0" r="0" b="7620"/>
            <wp:docPr id="1292411970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11970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5809" cy="6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7309" w14:textId="56462026" w:rsidR="00571D40" w:rsidRDefault="00571D40" w:rsidP="001643DA">
      <w:pPr>
        <w:pStyle w:val="a4"/>
        <w:rPr>
          <w:noProof/>
          <w:lang w:val="ru-RU"/>
        </w:rPr>
      </w:pPr>
      <w:bookmarkStart w:id="117" w:name="_Toc163052113"/>
      <w:r w:rsidRPr="00571D40">
        <w:rPr>
          <w:lang w:val="ru-RU"/>
        </w:rPr>
        <w:t xml:space="preserve">Рис. </w:t>
      </w:r>
      <w:r>
        <w:fldChar w:fldCharType="begin"/>
      </w:r>
      <w:r w:rsidRPr="00571D40">
        <w:rPr>
          <w:lang w:val="ru-RU"/>
        </w:rPr>
        <w:instrText xml:space="preserve"> </w:instrText>
      </w:r>
      <w:r>
        <w:instrText>SEQ</w:instrText>
      </w:r>
      <w:r w:rsidRPr="00571D40">
        <w:rPr>
          <w:lang w:val="ru-RU"/>
        </w:rPr>
        <w:instrText xml:space="preserve"> Рис. \* </w:instrText>
      </w:r>
      <w:r>
        <w:instrText>ARABIC</w:instrText>
      </w:r>
      <w:r w:rsidRPr="00571D40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47</w:t>
      </w:r>
      <w:r>
        <w:fldChar w:fldCharType="end"/>
      </w:r>
      <w:r w:rsidRPr="00571D40">
        <w:rPr>
          <w:lang w:val="ru-RU"/>
        </w:rPr>
        <w:t xml:space="preserve"> – </w:t>
      </w:r>
      <w:r w:rsidRPr="00571D40">
        <w:rPr>
          <w:noProof/>
          <w:lang w:val="ru-RU"/>
        </w:rPr>
        <w:t>Временные характеристики устройства</w:t>
      </w:r>
      <w:bookmarkEnd w:id="117"/>
    </w:p>
    <w:p w14:paraId="253F7159" w14:textId="4215C417" w:rsidR="001733DB" w:rsidRPr="00AF0A08" w:rsidRDefault="001733DB" w:rsidP="001733DB">
      <w:pPr>
        <w:rPr>
          <w:lang w:val="ru-RU"/>
        </w:rPr>
      </w:pPr>
      <w:r>
        <w:rPr>
          <w:lang w:val="ru-RU"/>
        </w:rPr>
        <w:t>Выполним</w:t>
      </w:r>
      <w:r w:rsidRPr="00AF0A08">
        <w:rPr>
          <w:lang w:val="ru-RU"/>
        </w:rPr>
        <w:t xml:space="preserve"> </w:t>
      </w:r>
      <w:r>
        <w:rPr>
          <w:lang w:val="ru-RU"/>
        </w:rPr>
        <w:t>настройку</w:t>
      </w:r>
      <w:r w:rsidRPr="00AF0A08">
        <w:rPr>
          <w:lang w:val="ru-RU"/>
        </w:rPr>
        <w:t xml:space="preserve"> </w:t>
      </w:r>
      <w:r>
        <w:rPr>
          <w:lang w:val="ru-RU"/>
        </w:rPr>
        <w:t>окна</w:t>
      </w:r>
      <w:r w:rsidRPr="00AF0A08">
        <w:rPr>
          <w:lang w:val="ru-RU"/>
        </w:rPr>
        <w:t xml:space="preserve"> </w:t>
      </w:r>
      <w:r>
        <w:t>In</w:t>
      </w:r>
      <w:r w:rsidRPr="00AF0A08">
        <w:rPr>
          <w:lang w:val="ru-RU"/>
        </w:rPr>
        <w:t>-</w:t>
      </w:r>
      <w:r>
        <w:t>System</w:t>
      </w:r>
      <w:r w:rsidRPr="00AF0A08">
        <w:rPr>
          <w:lang w:val="ru-RU"/>
        </w:rPr>
        <w:t xml:space="preserve"> </w:t>
      </w:r>
      <w:r>
        <w:t>Sources</w:t>
      </w:r>
      <w:r w:rsidRPr="00AF0A08">
        <w:rPr>
          <w:lang w:val="ru-RU"/>
        </w:rPr>
        <w:t xml:space="preserve"> </w:t>
      </w:r>
      <w:r>
        <w:t>and</w:t>
      </w:r>
      <w:r w:rsidRPr="00AF0A08">
        <w:rPr>
          <w:lang w:val="ru-RU"/>
        </w:rPr>
        <w:t xml:space="preserve"> </w:t>
      </w:r>
      <w:r>
        <w:t>Probe</w:t>
      </w:r>
      <w:r w:rsidRPr="00AF0A08">
        <w:rPr>
          <w:lang w:val="ru-RU"/>
        </w:rPr>
        <w:t xml:space="preserve"> </w:t>
      </w:r>
      <w:r>
        <w:t>Editor</w:t>
      </w:r>
      <w:r w:rsidRPr="00AF0A08">
        <w:rPr>
          <w:lang w:val="ru-RU"/>
        </w:rPr>
        <w:t>:</w:t>
      </w:r>
    </w:p>
    <w:p w14:paraId="642CF4B7" w14:textId="77777777" w:rsidR="00AF0A08" w:rsidRDefault="00AF0A08" w:rsidP="00AF0A08">
      <w:pPr>
        <w:pStyle w:val="a4"/>
      </w:pPr>
      <w:r w:rsidRPr="00AF0A08">
        <w:lastRenderedPageBreak/>
        <w:drawing>
          <wp:inline distT="0" distB="0" distL="0" distR="0" wp14:anchorId="50A6503B" wp14:editId="61B758AA">
            <wp:extent cx="3959750" cy="1827707"/>
            <wp:effectExtent l="0" t="0" r="3175" b="1270"/>
            <wp:docPr id="1406182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828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71702" cy="183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D512" w14:textId="101C5ED1" w:rsidR="001733DB" w:rsidRPr="00464912" w:rsidRDefault="00AF0A08" w:rsidP="00AF0A08">
      <w:pPr>
        <w:pStyle w:val="a4"/>
      </w:pPr>
      <w:bookmarkStart w:id="118" w:name="_Toc163052114"/>
      <w:r w:rsidRPr="00AF0A08">
        <w:rPr>
          <w:lang w:val="ru-RU"/>
        </w:rPr>
        <w:t xml:space="preserve">Рис. </w:t>
      </w:r>
      <w:r>
        <w:fldChar w:fldCharType="begin"/>
      </w:r>
      <w:r w:rsidRPr="00AF0A08">
        <w:rPr>
          <w:lang w:val="ru-RU"/>
        </w:rPr>
        <w:instrText xml:space="preserve"> </w:instrText>
      </w:r>
      <w:r>
        <w:instrText>SEQ</w:instrText>
      </w:r>
      <w:r w:rsidRPr="00AF0A08">
        <w:rPr>
          <w:lang w:val="ru-RU"/>
        </w:rPr>
        <w:instrText xml:space="preserve"> Рис. \* </w:instrText>
      </w:r>
      <w:r>
        <w:instrText>ARABIC</w:instrText>
      </w:r>
      <w:r w:rsidRPr="00AF0A08">
        <w:rPr>
          <w:lang w:val="ru-RU"/>
        </w:rPr>
        <w:instrText xml:space="preserve"> </w:instrText>
      </w:r>
      <w:r>
        <w:fldChar w:fldCharType="separate"/>
      </w:r>
      <w:r w:rsidRPr="00464912">
        <w:rPr>
          <w:noProof/>
        </w:rPr>
        <w:t>48</w:t>
      </w:r>
      <w:r>
        <w:fldChar w:fldCharType="end"/>
      </w:r>
      <w:r>
        <w:t xml:space="preserve"> – </w:t>
      </w:r>
      <w:r>
        <w:rPr>
          <w:lang w:val="ru-RU"/>
        </w:rPr>
        <w:t>Настройка</w:t>
      </w:r>
      <w:r w:rsidRPr="00464912">
        <w:t xml:space="preserve"> </w:t>
      </w:r>
      <w:r>
        <w:rPr>
          <w:lang w:val="ru-RU"/>
        </w:rPr>
        <w:t>окна</w:t>
      </w:r>
      <w:r w:rsidRPr="00464912">
        <w:t xml:space="preserve"> </w:t>
      </w:r>
      <w:r w:rsidR="00464912">
        <w:t>In</w:t>
      </w:r>
      <w:r w:rsidR="00464912" w:rsidRPr="00464912">
        <w:t>-</w:t>
      </w:r>
      <w:r w:rsidR="00464912">
        <w:t>System</w:t>
      </w:r>
      <w:r w:rsidR="00464912" w:rsidRPr="00464912">
        <w:t xml:space="preserve"> </w:t>
      </w:r>
      <w:r w:rsidR="00464912">
        <w:t>Sources</w:t>
      </w:r>
      <w:r w:rsidR="00464912" w:rsidRPr="00464912">
        <w:t xml:space="preserve"> </w:t>
      </w:r>
      <w:r w:rsidR="00464912">
        <w:t>and</w:t>
      </w:r>
      <w:r w:rsidR="00464912" w:rsidRPr="00464912">
        <w:t xml:space="preserve"> </w:t>
      </w:r>
      <w:r w:rsidR="00464912">
        <w:t>Probe</w:t>
      </w:r>
      <w:r w:rsidR="00464912" w:rsidRPr="00464912">
        <w:t xml:space="preserve"> </w:t>
      </w:r>
      <w:r w:rsidR="00464912">
        <w:t>Editor</w:t>
      </w:r>
      <w:bookmarkEnd w:id="118"/>
    </w:p>
    <w:p w14:paraId="4DDF9CD4" w14:textId="77777777" w:rsidR="00AF0A08" w:rsidRPr="00AF0A08" w:rsidRDefault="00AF0A08" w:rsidP="00AF0A08"/>
    <w:p w14:paraId="016711CA" w14:textId="7F3E2A33" w:rsidR="00571D40" w:rsidRPr="006229F3" w:rsidRDefault="00571D40" w:rsidP="00571D40">
      <w:pPr>
        <w:rPr>
          <w:lang w:val="ru-RU"/>
        </w:rPr>
      </w:pPr>
      <w:r w:rsidRPr="00571D40">
        <w:rPr>
          <w:lang w:val="ru-RU"/>
        </w:rPr>
        <w:t xml:space="preserve">Теперь запустим и выполним проверку корректности работы программы на плате. </w:t>
      </w:r>
      <w:r w:rsidRPr="006229F3">
        <w:rPr>
          <w:lang w:val="ru-RU"/>
        </w:rPr>
        <w:t>Выполним загрузку разработанного модуля на плату и запустим тестирование:</w:t>
      </w:r>
    </w:p>
    <w:p w14:paraId="6A222D0D" w14:textId="3B0F9275" w:rsidR="00571D40" w:rsidRPr="00D12898" w:rsidRDefault="0010116B" w:rsidP="001643DA">
      <w:pPr>
        <w:pStyle w:val="a4"/>
      </w:pPr>
      <w:r w:rsidRPr="0010116B">
        <w:drawing>
          <wp:inline distT="0" distB="0" distL="0" distR="0" wp14:anchorId="5F727615" wp14:editId="6B038882">
            <wp:extent cx="5940425" cy="901700"/>
            <wp:effectExtent l="0" t="0" r="3175" b="0"/>
            <wp:docPr id="392687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877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588E" w14:textId="069B4943" w:rsidR="00571D40" w:rsidRDefault="00571D40" w:rsidP="001643DA">
      <w:pPr>
        <w:pStyle w:val="a4"/>
        <w:rPr>
          <w:lang w:val="ru-RU"/>
        </w:rPr>
      </w:pPr>
      <w:bookmarkStart w:id="119" w:name="_Toc163052115"/>
      <w:r w:rsidRPr="003A73C7">
        <w:rPr>
          <w:lang w:val="ru-RU"/>
        </w:rPr>
        <w:t xml:space="preserve">Рис. </w:t>
      </w:r>
      <w:r>
        <w:fldChar w:fldCharType="begin"/>
      </w:r>
      <w:r w:rsidRPr="003A73C7">
        <w:rPr>
          <w:lang w:val="ru-RU"/>
        </w:rPr>
        <w:instrText xml:space="preserve"> </w:instrText>
      </w:r>
      <w:r>
        <w:instrText>SEQ</w:instrText>
      </w:r>
      <w:r w:rsidRPr="003A73C7">
        <w:rPr>
          <w:lang w:val="ru-RU"/>
        </w:rPr>
        <w:instrText xml:space="preserve"> Рис. \* </w:instrText>
      </w:r>
      <w:r>
        <w:instrText>ARABIC</w:instrText>
      </w:r>
      <w:r w:rsidRPr="003A73C7">
        <w:rPr>
          <w:lang w:val="ru-RU"/>
        </w:rPr>
        <w:instrText xml:space="preserve"> </w:instrText>
      </w:r>
      <w:r>
        <w:fldChar w:fldCharType="separate"/>
      </w:r>
      <w:r w:rsidR="00AF0A08" w:rsidRPr="00AF0A08">
        <w:rPr>
          <w:noProof/>
          <w:lang w:val="ru-RU"/>
        </w:rPr>
        <w:t>49</w:t>
      </w:r>
      <w:r>
        <w:fldChar w:fldCharType="end"/>
      </w:r>
      <w:r w:rsidRPr="0052102C">
        <w:rPr>
          <w:lang w:val="ru-RU"/>
        </w:rPr>
        <w:t xml:space="preserve"> – Результат </w:t>
      </w:r>
      <w:proofErr w:type="spellStart"/>
      <w:r>
        <w:t>SignalTap</w:t>
      </w:r>
      <w:proofErr w:type="spellEnd"/>
      <w:r w:rsidRPr="0052102C">
        <w:rPr>
          <w:lang w:val="ru-RU"/>
        </w:rPr>
        <w:t xml:space="preserve"> </w:t>
      </w:r>
      <w:r>
        <w:t>II</w:t>
      </w:r>
      <w:bookmarkEnd w:id="119"/>
    </w:p>
    <w:p w14:paraId="01120F36" w14:textId="3E00E686" w:rsidR="00D5346D" w:rsidRDefault="0052102C" w:rsidP="00D5346D">
      <w:r>
        <w:rPr>
          <w:lang w:val="ru-RU"/>
        </w:rPr>
        <w:t xml:space="preserve">Полученная временная диаграмма совпадает с той, что была получена в ходе тестирования проекта средствами </w:t>
      </w:r>
      <w:r>
        <w:t>ModelSim</w:t>
      </w:r>
      <w:r w:rsidRPr="0052102C">
        <w:rPr>
          <w:lang w:val="ru-RU"/>
        </w:rPr>
        <w:t xml:space="preserve"> </w:t>
      </w:r>
      <w:r>
        <w:rPr>
          <w:lang w:val="ru-RU"/>
        </w:rPr>
        <w:t>(</w:t>
      </w:r>
      <w:r w:rsidR="00D5346D">
        <w:rPr>
          <w:lang w:val="ru-RU"/>
        </w:rPr>
        <w:fldChar w:fldCharType="begin"/>
      </w:r>
      <w:r w:rsidR="00D5346D">
        <w:rPr>
          <w:lang w:val="ru-RU"/>
        </w:rPr>
        <w:instrText xml:space="preserve"> REF _Ref162284485 \h </w:instrText>
      </w:r>
      <w:r w:rsidR="00D5346D">
        <w:rPr>
          <w:lang w:val="ru-RU"/>
        </w:rPr>
      </w:r>
      <w:r w:rsidR="00D5346D">
        <w:rPr>
          <w:lang w:val="ru-RU"/>
        </w:rPr>
        <w:fldChar w:fldCharType="separate"/>
      </w:r>
      <w:r w:rsidR="00D5346D" w:rsidRPr="003A73C7">
        <w:rPr>
          <w:lang w:val="ru-RU"/>
        </w:rPr>
        <w:t xml:space="preserve">Рис. </w:t>
      </w:r>
      <w:r w:rsidR="00D5346D" w:rsidRPr="00D5346D">
        <w:rPr>
          <w:noProof/>
          <w:lang w:val="ru-RU"/>
        </w:rPr>
        <w:t>40</w:t>
      </w:r>
      <w:r w:rsidR="00D5346D">
        <w:rPr>
          <w:lang w:val="ru-RU"/>
        </w:rPr>
        <w:fldChar w:fldCharType="end"/>
      </w:r>
      <w:r w:rsidR="00D5346D" w:rsidRPr="00D5346D">
        <w:rPr>
          <w:lang w:val="ru-RU"/>
        </w:rPr>
        <w:t xml:space="preserve"> – </w:t>
      </w:r>
      <w:r w:rsidR="00D5346D">
        <w:rPr>
          <w:lang w:val="ru-RU"/>
        </w:rPr>
        <w:fldChar w:fldCharType="begin"/>
      </w:r>
      <w:r w:rsidR="00D5346D">
        <w:rPr>
          <w:lang w:val="ru-RU"/>
        </w:rPr>
        <w:instrText xml:space="preserve"> REF _Ref163004028 \h </w:instrText>
      </w:r>
      <w:r w:rsidR="00D5346D">
        <w:rPr>
          <w:lang w:val="ru-RU"/>
        </w:rPr>
      </w:r>
      <w:r w:rsidR="00D5346D">
        <w:rPr>
          <w:lang w:val="ru-RU"/>
        </w:rPr>
        <w:fldChar w:fldCharType="separate"/>
      </w:r>
      <w:r w:rsidR="00D5346D" w:rsidRPr="00F3280F">
        <w:rPr>
          <w:lang w:val="ru-RU"/>
        </w:rPr>
        <w:t xml:space="preserve">Рис. </w:t>
      </w:r>
      <w:r w:rsidR="00D5346D" w:rsidRPr="00F3280F">
        <w:rPr>
          <w:noProof/>
          <w:lang w:val="ru-RU"/>
        </w:rPr>
        <w:t>42</w:t>
      </w:r>
      <w:r w:rsidR="00D5346D">
        <w:rPr>
          <w:lang w:val="ru-RU"/>
        </w:rPr>
        <w:fldChar w:fldCharType="end"/>
      </w:r>
      <w:r>
        <w:rPr>
          <w:lang w:val="ru-RU"/>
        </w:rPr>
        <w:t>)</w:t>
      </w:r>
      <w:r w:rsidR="00D140C5">
        <w:rPr>
          <w:lang w:val="ru-RU"/>
        </w:rPr>
        <w:t>.</w:t>
      </w:r>
      <w:r w:rsidR="008A758E">
        <w:rPr>
          <w:lang w:val="ru-RU"/>
        </w:rPr>
        <w:t xml:space="preserve"> Данные поступают и передаются на приёмник корректно</w:t>
      </w:r>
      <w:r w:rsidR="005C3245">
        <w:rPr>
          <w:lang w:val="ru-RU"/>
        </w:rPr>
        <w:t>.</w:t>
      </w:r>
    </w:p>
    <w:p w14:paraId="4398758D" w14:textId="77777777" w:rsidR="00D5346D" w:rsidRDefault="00D5346D">
      <w:pPr>
        <w:autoSpaceDE/>
        <w:autoSpaceDN/>
        <w:adjustRightInd/>
        <w:spacing w:after="160" w:line="259" w:lineRule="auto"/>
        <w:ind w:firstLine="0"/>
        <w:jc w:val="left"/>
      </w:pPr>
      <w:r>
        <w:br w:type="page"/>
      </w:r>
    </w:p>
    <w:p w14:paraId="20EBBA27" w14:textId="77007574" w:rsidR="00AC5CE7" w:rsidRDefault="00EB2FE9" w:rsidP="00EA3537">
      <w:pPr>
        <w:pStyle w:val="1"/>
        <w:rPr>
          <w:lang w:val="ru-RU"/>
        </w:rPr>
      </w:pPr>
      <w:bookmarkStart w:id="120" w:name="_Toc161170176"/>
      <w:bookmarkStart w:id="121" w:name="_Toc163052066"/>
      <w:r>
        <w:lastRenderedPageBreak/>
        <w:t>Вывод</w:t>
      </w:r>
      <w:bookmarkEnd w:id="120"/>
      <w:bookmarkEnd w:id="121"/>
    </w:p>
    <w:p w14:paraId="07C5A307" w14:textId="1CAB4648" w:rsidR="00D161A4" w:rsidRPr="00D161A4" w:rsidRDefault="00D161A4" w:rsidP="00D161A4">
      <w:pPr>
        <w:rPr>
          <w:lang w:val="ru-RU"/>
        </w:rPr>
      </w:pPr>
      <w:r w:rsidRPr="00D161A4">
        <w:rPr>
          <w:lang w:val="ru-RU"/>
        </w:rPr>
        <w:t xml:space="preserve">В ходе лабораторной работы было создано устройство, включающее мастер </w:t>
      </w:r>
      <w:proofErr w:type="spellStart"/>
      <w:r w:rsidRPr="00D161A4">
        <w:rPr>
          <w:lang w:val="ru-RU"/>
        </w:rPr>
        <w:t>Avalon</w:t>
      </w:r>
      <w:proofErr w:type="spellEnd"/>
      <w:r w:rsidRPr="00D161A4">
        <w:rPr>
          <w:lang w:val="ru-RU"/>
        </w:rPr>
        <w:t xml:space="preserve"> MM и три </w:t>
      </w:r>
      <w:proofErr w:type="spellStart"/>
      <w:r w:rsidRPr="00D161A4">
        <w:rPr>
          <w:lang w:val="ru-RU"/>
        </w:rPr>
        <w:t>слейва</w:t>
      </w:r>
      <w:proofErr w:type="spellEnd"/>
      <w:r w:rsidRPr="00D161A4">
        <w:rPr>
          <w:lang w:val="ru-RU"/>
        </w:rPr>
        <w:t xml:space="preserve"> - два модуля </w:t>
      </w:r>
      <w:proofErr w:type="spellStart"/>
      <w:r w:rsidRPr="00D161A4">
        <w:rPr>
          <w:lang w:val="ru-RU"/>
        </w:rPr>
        <w:t>my_slave</w:t>
      </w:r>
      <w:proofErr w:type="spellEnd"/>
      <w:r w:rsidRPr="00D161A4">
        <w:rPr>
          <w:lang w:val="ru-RU"/>
        </w:rPr>
        <w:t xml:space="preserve"> и один модуль </w:t>
      </w:r>
      <w:proofErr w:type="spellStart"/>
      <w:r w:rsidRPr="00D161A4">
        <w:rPr>
          <w:lang w:val="ru-RU"/>
        </w:rPr>
        <w:t>my_Dslave</w:t>
      </w:r>
      <w:proofErr w:type="spellEnd"/>
      <w:r w:rsidRPr="00D161A4">
        <w:rPr>
          <w:lang w:val="ru-RU"/>
        </w:rPr>
        <w:t xml:space="preserve">. Мастер осуществляет адресный доступ к </w:t>
      </w:r>
      <w:proofErr w:type="spellStart"/>
      <w:r w:rsidRPr="00D161A4">
        <w:rPr>
          <w:lang w:val="ru-RU"/>
        </w:rPr>
        <w:t>слейвам</w:t>
      </w:r>
      <w:proofErr w:type="spellEnd"/>
      <w:r w:rsidRPr="00D161A4">
        <w:rPr>
          <w:lang w:val="ru-RU"/>
        </w:rPr>
        <w:t xml:space="preserve"> и управляет передачей данных. </w:t>
      </w:r>
      <w:proofErr w:type="spellStart"/>
      <w:r w:rsidRPr="00D161A4">
        <w:rPr>
          <w:lang w:val="ru-RU"/>
        </w:rPr>
        <w:t>Слейвы</w:t>
      </w:r>
      <w:proofErr w:type="spellEnd"/>
      <w:r w:rsidRPr="00D161A4">
        <w:rPr>
          <w:lang w:val="ru-RU"/>
        </w:rPr>
        <w:t xml:space="preserve"> принимают данные от мастера и, в зависимости от адреса, либо сохраняют их, либо передают дальше.</w:t>
      </w:r>
    </w:p>
    <w:p w14:paraId="1A6F2839" w14:textId="77777777" w:rsidR="00D161A4" w:rsidRPr="00D161A4" w:rsidRDefault="00D161A4" w:rsidP="00D161A4">
      <w:pPr>
        <w:rPr>
          <w:lang w:val="ru-RU"/>
        </w:rPr>
      </w:pPr>
      <w:r w:rsidRPr="00D161A4">
        <w:rPr>
          <w:lang w:val="ru-RU"/>
        </w:rPr>
        <w:t xml:space="preserve">Преимущество такого устройства заключается в его гибкости и расширяемости. Мастер может направлять данные на различные устройства в зависимости от их адреса, а </w:t>
      </w:r>
      <w:proofErr w:type="spellStart"/>
      <w:r w:rsidRPr="00D161A4">
        <w:rPr>
          <w:lang w:val="ru-RU"/>
        </w:rPr>
        <w:t>слейвы</w:t>
      </w:r>
      <w:proofErr w:type="spellEnd"/>
      <w:r w:rsidRPr="00D161A4">
        <w:rPr>
          <w:lang w:val="ru-RU"/>
        </w:rPr>
        <w:t xml:space="preserve"> могут быть легко добавлены или удалены по мере необходимости. Это делает систему универсальной и адаптивной к различным потребностям.</w:t>
      </w:r>
    </w:p>
    <w:p w14:paraId="004B3A14" w14:textId="455A4D64" w:rsidR="005069F7" w:rsidRPr="005069F7" w:rsidRDefault="00D161A4" w:rsidP="00D161A4">
      <w:pPr>
        <w:rPr>
          <w:lang w:val="ru-RU"/>
        </w:rPr>
      </w:pPr>
      <w:r w:rsidRPr="00D161A4">
        <w:rPr>
          <w:lang w:val="ru-RU"/>
        </w:rPr>
        <w:t>Такие устройства широко используются во встраиваемых системах, где требуется управление и обмен данными между различными компонентами. Примерами могут служить устройства для управления промышленным оборудованием, автомобильными системами, сетевыми устройствами и другими приложениями, где требуется эффективная передача данных и управление периферийными устройствами.</w:t>
      </w:r>
    </w:p>
    <w:sectPr w:rsidR="005069F7" w:rsidRPr="005069F7" w:rsidSect="007B4514">
      <w:footerReference w:type="default" r:id="rId5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7FD849" w14:textId="77777777" w:rsidR="007B4514" w:rsidRDefault="007B4514" w:rsidP="00280658">
      <w:r>
        <w:separator/>
      </w:r>
    </w:p>
  </w:endnote>
  <w:endnote w:type="continuationSeparator" w:id="0">
    <w:p w14:paraId="250BA1B3" w14:textId="77777777" w:rsidR="007B4514" w:rsidRDefault="007B4514" w:rsidP="002806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4442122"/>
      <w:docPartObj>
        <w:docPartGallery w:val="Page Numbers (Bottom of Page)"/>
        <w:docPartUnique/>
      </w:docPartObj>
    </w:sdtPr>
    <w:sdtContent>
      <w:p w14:paraId="210E4B36" w14:textId="7CF267B4" w:rsidR="00842F52" w:rsidRDefault="00842F52" w:rsidP="00CE4D4E">
        <w:pPr>
          <w:pStyle w:val="af2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42F2ED" w14:textId="77777777" w:rsidR="00842F52" w:rsidRDefault="00842F52" w:rsidP="00280658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4712A9" w14:textId="77777777" w:rsidR="007B4514" w:rsidRDefault="007B4514" w:rsidP="00280658">
      <w:r>
        <w:separator/>
      </w:r>
    </w:p>
  </w:footnote>
  <w:footnote w:type="continuationSeparator" w:id="0">
    <w:p w14:paraId="1232050A" w14:textId="77777777" w:rsidR="007B4514" w:rsidRDefault="007B4514" w:rsidP="002806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5845648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997C361B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F147C720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F69B4DA2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start w:val="1"/>
      <w:numFmt w:val="ideographDigital"/>
      <w:lvlText w:val=""/>
      <w:lvlJc w:val="left"/>
    </w:lvl>
    <w:lvl w:ilvl="2" w:tplc="FFFFFFFF">
      <w:start w:val="1"/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3947793"/>
    <w:multiLevelType w:val="multilevel"/>
    <w:tmpl w:val="42FC1480"/>
    <w:lvl w:ilvl="0">
      <w:start w:val="1"/>
      <w:numFmt w:val="decimal"/>
      <w:lvlText w:val="%1."/>
      <w:lvlJc w:val="left"/>
      <w:pPr>
        <w:ind w:left="1068" w:hanging="360"/>
      </w:pPr>
      <w:rPr>
        <w:rFonts w:cstheme="majorBidi"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5" w15:restartNumberingAfterBreak="0">
    <w:nsid w:val="13112E50"/>
    <w:multiLevelType w:val="hybridMultilevel"/>
    <w:tmpl w:val="DA02F9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8D718F"/>
    <w:multiLevelType w:val="multilevel"/>
    <w:tmpl w:val="8C4E0146"/>
    <w:lvl w:ilvl="0">
      <w:start w:val="1"/>
      <w:numFmt w:val="decimal"/>
      <w:pStyle w:val="1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ind w:left="1287" w:hanging="720"/>
      </w:pPr>
      <w:rPr>
        <w:rFonts w:hint="default"/>
        <w:lang w:val="ru-RU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abstractNum w:abstractNumId="7" w15:restartNumberingAfterBreak="0">
    <w:nsid w:val="19D07EDC"/>
    <w:multiLevelType w:val="hybridMultilevel"/>
    <w:tmpl w:val="48FC4902"/>
    <w:lvl w:ilvl="0" w:tplc="37CCF290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AF0AFA"/>
    <w:multiLevelType w:val="multilevel"/>
    <w:tmpl w:val="8F423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6946295"/>
    <w:multiLevelType w:val="hybridMultilevel"/>
    <w:tmpl w:val="8152A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9F77BB"/>
    <w:multiLevelType w:val="multilevel"/>
    <w:tmpl w:val="BDB69D7E"/>
    <w:lvl w:ilvl="0">
      <w:start w:val="1"/>
      <w:numFmt w:val="decimal"/>
      <w:lvlText w:val="%1."/>
      <w:lvlJc w:val="left"/>
      <w:pPr>
        <w:ind w:left="90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6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6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98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8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4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47" w:hanging="1800"/>
      </w:pPr>
      <w:rPr>
        <w:rFonts w:hint="default"/>
      </w:rPr>
    </w:lvl>
  </w:abstractNum>
  <w:abstractNum w:abstractNumId="11" w15:restartNumberingAfterBreak="0">
    <w:nsid w:val="4DA754DE"/>
    <w:multiLevelType w:val="hybridMultilevel"/>
    <w:tmpl w:val="E81075DC"/>
    <w:lvl w:ilvl="0" w:tplc="4A7A82EA">
      <w:start w:val="3"/>
      <w:numFmt w:val="bullet"/>
      <w:lvlText w:val=""/>
      <w:lvlJc w:val="left"/>
      <w:pPr>
        <w:ind w:left="927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509226F3"/>
    <w:multiLevelType w:val="hybridMultilevel"/>
    <w:tmpl w:val="AC3E500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A3457F"/>
    <w:multiLevelType w:val="hybridMultilevel"/>
    <w:tmpl w:val="D1FAEE30"/>
    <w:lvl w:ilvl="0" w:tplc="04190001">
      <w:start w:val="1"/>
      <w:numFmt w:val="bullet"/>
      <w:lvlText w:val=""/>
      <w:lvlJc w:val="left"/>
      <w:pPr>
        <w:ind w:left="126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7" w:hanging="360"/>
      </w:pPr>
      <w:rPr>
        <w:rFonts w:ascii="Wingdings" w:hAnsi="Wingdings" w:hint="default"/>
      </w:rPr>
    </w:lvl>
  </w:abstractNum>
  <w:abstractNum w:abstractNumId="14" w15:restartNumberingAfterBreak="0">
    <w:nsid w:val="521E7E64"/>
    <w:multiLevelType w:val="multilevel"/>
    <w:tmpl w:val="27822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4515DC5"/>
    <w:multiLevelType w:val="multilevel"/>
    <w:tmpl w:val="0D328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63236FA4"/>
    <w:multiLevelType w:val="hybridMultilevel"/>
    <w:tmpl w:val="EA7420B4"/>
    <w:lvl w:ilvl="0" w:tplc="AA32F5B0">
      <w:numFmt w:val="bullet"/>
      <w:lvlText w:val=""/>
      <w:lvlJc w:val="left"/>
      <w:pPr>
        <w:ind w:left="927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7EF72B29"/>
    <w:multiLevelType w:val="hybridMultilevel"/>
    <w:tmpl w:val="44165932"/>
    <w:lvl w:ilvl="0" w:tplc="9D0667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83449525">
    <w:abstractNumId w:val="4"/>
  </w:num>
  <w:num w:numId="2" w16cid:durableId="2055233219">
    <w:abstractNumId w:val="15"/>
  </w:num>
  <w:num w:numId="3" w16cid:durableId="268968928">
    <w:abstractNumId w:val="5"/>
  </w:num>
  <w:num w:numId="4" w16cid:durableId="755132190">
    <w:abstractNumId w:val="9"/>
  </w:num>
  <w:num w:numId="5" w16cid:durableId="1365597169">
    <w:abstractNumId w:val="0"/>
  </w:num>
  <w:num w:numId="6" w16cid:durableId="811950346">
    <w:abstractNumId w:val="3"/>
  </w:num>
  <w:num w:numId="7" w16cid:durableId="996878870">
    <w:abstractNumId w:val="13"/>
  </w:num>
  <w:num w:numId="8" w16cid:durableId="2134669421">
    <w:abstractNumId w:val="10"/>
  </w:num>
  <w:num w:numId="9" w16cid:durableId="1899515932">
    <w:abstractNumId w:val="2"/>
  </w:num>
  <w:num w:numId="10" w16cid:durableId="8231584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348218279">
    <w:abstractNumId w:val="6"/>
  </w:num>
  <w:num w:numId="12" w16cid:durableId="1982472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538278651">
    <w:abstractNumId w:val="1"/>
  </w:num>
  <w:num w:numId="14" w16cid:durableId="1274820530">
    <w:abstractNumId w:val="16"/>
  </w:num>
  <w:num w:numId="15" w16cid:durableId="210578525">
    <w:abstractNumId w:val="6"/>
  </w:num>
  <w:num w:numId="16" w16cid:durableId="1811169061">
    <w:abstractNumId w:val="11"/>
  </w:num>
  <w:num w:numId="17" w16cid:durableId="1230386937">
    <w:abstractNumId w:val="7"/>
  </w:num>
  <w:num w:numId="18" w16cid:durableId="1763258679">
    <w:abstractNumId w:val="14"/>
  </w:num>
  <w:num w:numId="19" w16cid:durableId="1584609761">
    <w:abstractNumId w:val="8"/>
  </w:num>
  <w:num w:numId="20" w16cid:durableId="1803301726">
    <w:abstractNumId w:val="17"/>
  </w:num>
  <w:num w:numId="21" w16cid:durableId="74515911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Mat Nepo">
    <w15:presenceInfo w15:providerId="Windows Live" w15:userId="3b956cae889607c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963"/>
    <w:rsid w:val="000037FA"/>
    <w:rsid w:val="00015967"/>
    <w:rsid w:val="000163CA"/>
    <w:rsid w:val="000179C6"/>
    <w:rsid w:val="00020A47"/>
    <w:rsid w:val="00026B4C"/>
    <w:rsid w:val="00027481"/>
    <w:rsid w:val="000305BE"/>
    <w:rsid w:val="00032E57"/>
    <w:rsid w:val="000331DA"/>
    <w:rsid w:val="00033D14"/>
    <w:rsid w:val="00037667"/>
    <w:rsid w:val="000378D7"/>
    <w:rsid w:val="00042825"/>
    <w:rsid w:val="00054428"/>
    <w:rsid w:val="00054E07"/>
    <w:rsid w:val="000568A9"/>
    <w:rsid w:val="000575E0"/>
    <w:rsid w:val="00062EF9"/>
    <w:rsid w:val="00063EEF"/>
    <w:rsid w:val="00066B09"/>
    <w:rsid w:val="00071840"/>
    <w:rsid w:val="00074B1D"/>
    <w:rsid w:val="00081774"/>
    <w:rsid w:val="00084FC2"/>
    <w:rsid w:val="000923A0"/>
    <w:rsid w:val="00094AC5"/>
    <w:rsid w:val="00095E8E"/>
    <w:rsid w:val="000A2405"/>
    <w:rsid w:val="000A32A5"/>
    <w:rsid w:val="000A3611"/>
    <w:rsid w:val="000A5961"/>
    <w:rsid w:val="000A7EDB"/>
    <w:rsid w:val="000B22CD"/>
    <w:rsid w:val="000B387B"/>
    <w:rsid w:val="000B4ACA"/>
    <w:rsid w:val="000B54FE"/>
    <w:rsid w:val="000C235A"/>
    <w:rsid w:val="000C3550"/>
    <w:rsid w:val="000C68E8"/>
    <w:rsid w:val="000D049C"/>
    <w:rsid w:val="000D4A5C"/>
    <w:rsid w:val="000E0178"/>
    <w:rsid w:val="000E1E8F"/>
    <w:rsid w:val="000E55A0"/>
    <w:rsid w:val="000F01A4"/>
    <w:rsid w:val="000F6357"/>
    <w:rsid w:val="000F6CEB"/>
    <w:rsid w:val="000F7AFA"/>
    <w:rsid w:val="0010116B"/>
    <w:rsid w:val="00102D4E"/>
    <w:rsid w:val="0010507A"/>
    <w:rsid w:val="001075CD"/>
    <w:rsid w:val="00107A26"/>
    <w:rsid w:val="001112A0"/>
    <w:rsid w:val="00111CF2"/>
    <w:rsid w:val="00111D34"/>
    <w:rsid w:val="0011345D"/>
    <w:rsid w:val="001144DB"/>
    <w:rsid w:val="00116619"/>
    <w:rsid w:val="00123847"/>
    <w:rsid w:val="00123ACB"/>
    <w:rsid w:val="00125371"/>
    <w:rsid w:val="00127B39"/>
    <w:rsid w:val="00136123"/>
    <w:rsid w:val="0014175F"/>
    <w:rsid w:val="001428D4"/>
    <w:rsid w:val="00146C16"/>
    <w:rsid w:val="00152AB2"/>
    <w:rsid w:val="001641F1"/>
    <w:rsid w:val="001643DA"/>
    <w:rsid w:val="00165215"/>
    <w:rsid w:val="0016525D"/>
    <w:rsid w:val="00165426"/>
    <w:rsid w:val="00170900"/>
    <w:rsid w:val="0017120D"/>
    <w:rsid w:val="00171659"/>
    <w:rsid w:val="00171949"/>
    <w:rsid w:val="00172831"/>
    <w:rsid w:val="001733DB"/>
    <w:rsid w:val="00174ED5"/>
    <w:rsid w:val="00184BBA"/>
    <w:rsid w:val="00185474"/>
    <w:rsid w:val="0018702F"/>
    <w:rsid w:val="00190797"/>
    <w:rsid w:val="001910DD"/>
    <w:rsid w:val="00191759"/>
    <w:rsid w:val="00192D0C"/>
    <w:rsid w:val="0019661B"/>
    <w:rsid w:val="00197668"/>
    <w:rsid w:val="001A41F1"/>
    <w:rsid w:val="001A7A1B"/>
    <w:rsid w:val="001B1E6D"/>
    <w:rsid w:val="001B1F84"/>
    <w:rsid w:val="001C484C"/>
    <w:rsid w:val="001C4D31"/>
    <w:rsid w:val="001C78AE"/>
    <w:rsid w:val="001D0383"/>
    <w:rsid w:val="001D4E18"/>
    <w:rsid w:val="001D78A8"/>
    <w:rsid w:val="001D7AB7"/>
    <w:rsid w:val="001D7BB5"/>
    <w:rsid w:val="001E0912"/>
    <w:rsid w:val="001E75FD"/>
    <w:rsid w:val="001F00B2"/>
    <w:rsid w:val="001F46F8"/>
    <w:rsid w:val="001F7DEB"/>
    <w:rsid w:val="00200B68"/>
    <w:rsid w:val="00201EA1"/>
    <w:rsid w:val="00203729"/>
    <w:rsid w:val="00207C00"/>
    <w:rsid w:val="00211FCB"/>
    <w:rsid w:val="00212D21"/>
    <w:rsid w:val="00213C45"/>
    <w:rsid w:val="00217C30"/>
    <w:rsid w:val="00223ECA"/>
    <w:rsid w:val="00224356"/>
    <w:rsid w:val="002251ED"/>
    <w:rsid w:val="00231090"/>
    <w:rsid w:val="00232D65"/>
    <w:rsid w:val="002402B4"/>
    <w:rsid w:val="00241FE9"/>
    <w:rsid w:val="00242265"/>
    <w:rsid w:val="002431F7"/>
    <w:rsid w:val="002433D2"/>
    <w:rsid w:val="002434AC"/>
    <w:rsid w:val="002448AD"/>
    <w:rsid w:val="00244931"/>
    <w:rsid w:val="00247579"/>
    <w:rsid w:val="00247C39"/>
    <w:rsid w:val="002533B3"/>
    <w:rsid w:val="00253DCA"/>
    <w:rsid w:val="00260AC7"/>
    <w:rsid w:val="00261FE0"/>
    <w:rsid w:val="00264B65"/>
    <w:rsid w:val="00271760"/>
    <w:rsid w:val="00273792"/>
    <w:rsid w:val="00275B5D"/>
    <w:rsid w:val="00276621"/>
    <w:rsid w:val="00280658"/>
    <w:rsid w:val="00281BFF"/>
    <w:rsid w:val="002866DC"/>
    <w:rsid w:val="00293B85"/>
    <w:rsid w:val="00294FD8"/>
    <w:rsid w:val="00296904"/>
    <w:rsid w:val="002A1158"/>
    <w:rsid w:val="002A2659"/>
    <w:rsid w:val="002B136A"/>
    <w:rsid w:val="002B17E2"/>
    <w:rsid w:val="002C351F"/>
    <w:rsid w:val="002C7702"/>
    <w:rsid w:val="002D31C9"/>
    <w:rsid w:val="002D45DD"/>
    <w:rsid w:val="002D66D2"/>
    <w:rsid w:val="002E53AA"/>
    <w:rsid w:val="002E6B72"/>
    <w:rsid w:val="002F0315"/>
    <w:rsid w:val="002F0E67"/>
    <w:rsid w:val="002F1DAA"/>
    <w:rsid w:val="002F1F3E"/>
    <w:rsid w:val="002F20E8"/>
    <w:rsid w:val="002F4192"/>
    <w:rsid w:val="002F5A61"/>
    <w:rsid w:val="002F62E0"/>
    <w:rsid w:val="003105B5"/>
    <w:rsid w:val="003135F5"/>
    <w:rsid w:val="0031414C"/>
    <w:rsid w:val="003146B4"/>
    <w:rsid w:val="003230DB"/>
    <w:rsid w:val="00326FED"/>
    <w:rsid w:val="003276C1"/>
    <w:rsid w:val="0033111D"/>
    <w:rsid w:val="00332E8D"/>
    <w:rsid w:val="00336A35"/>
    <w:rsid w:val="00336B5C"/>
    <w:rsid w:val="00340F64"/>
    <w:rsid w:val="0034188A"/>
    <w:rsid w:val="00341F8B"/>
    <w:rsid w:val="00343C7E"/>
    <w:rsid w:val="003452DC"/>
    <w:rsid w:val="00345B80"/>
    <w:rsid w:val="0034699C"/>
    <w:rsid w:val="00347897"/>
    <w:rsid w:val="00352327"/>
    <w:rsid w:val="00353B77"/>
    <w:rsid w:val="00354676"/>
    <w:rsid w:val="00355F28"/>
    <w:rsid w:val="003600A5"/>
    <w:rsid w:val="00361195"/>
    <w:rsid w:val="00364368"/>
    <w:rsid w:val="00365659"/>
    <w:rsid w:val="00365AAE"/>
    <w:rsid w:val="00373152"/>
    <w:rsid w:val="00375B3B"/>
    <w:rsid w:val="003765C9"/>
    <w:rsid w:val="003831F7"/>
    <w:rsid w:val="00385B0D"/>
    <w:rsid w:val="00386043"/>
    <w:rsid w:val="00391156"/>
    <w:rsid w:val="0039669C"/>
    <w:rsid w:val="003A27D2"/>
    <w:rsid w:val="003A3E77"/>
    <w:rsid w:val="003A73C7"/>
    <w:rsid w:val="003A7816"/>
    <w:rsid w:val="003A7D84"/>
    <w:rsid w:val="003B3081"/>
    <w:rsid w:val="003B50EA"/>
    <w:rsid w:val="003C28E0"/>
    <w:rsid w:val="003C2E2D"/>
    <w:rsid w:val="003C630F"/>
    <w:rsid w:val="003C6CBF"/>
    <w:rsid w:val="003C72D3"/>
    <w:rsid w:val="003D1EED"/>
    <w:rsid w:val="003D365D"/>
    <w:rsid w:val="003D3B4D"/>
    <w:rsid w:val="003D545D"/>
    <w:rsid w:val="003D6CF6"/>
    <w:rsid w:val="003E0230"/>
    <w:rsid w:val="003E3868"/>
    <w:rsid w:val="003E3A9C"/>
    <w:rsid w:val="003E5010"/>
    <w:rsid w:val="003E6516"/>
    <w:rsid w:val="003F059D"/>
    <w:rsid w:val="003F0884"/>
    <w:rsid w:val="003F555E"/>
    <w:rsid w:val="003F5FD9"/>
    <w:rsid w:val="003F7399"/>
    <w:rsid w:val="00401F13"/>
    <w:rsid w:val="004023BE"/>
    <w:rsid w:val="00402C33"/>
    <w:rsid w:val="0040657A"/>
    <w:rsid w:val="004108D0"/>
    <w:rsid w:val="004112E7"/>
    <w:rsid w:val="00411608"/>
    <w:rsid w:val="004116AE"/>
    <w:rsid w:val="00412CF2"/>
    <w:rsid w:val="00413DE0"/>
    <w:rsid w:val="00415BB4"/>
    <w:rsid w:val="00416CA4"/>
    <w:rsid w:val="0042393B"/>
    <w:rsid w:val="00427394"/>
    <w:rsid w:val="0042739C"/>
    <w:rsid w:val="004303B2"/>
    <w:rsid w:val="0043254C"/>
    <w:rsid w:val="004327AD"/>
    <w:rsid w:val="00432D20"/>
    <w:rsid w:val="00434514"/>
    <w:rsid w:val="00441524"/>
    <w:rsid w:val="004425F9"/>
    <w:rsid w:val="00442E36"/>
    <w:rsid w:val="0044498F"/>
    <w:rsid w:val="00445BA1"/>
    <w:rsid w:val="00446347"/>
    <w:rsid w:val="00451E94"/>
    <w:rsid w:val="00452636"/>
    <w:rsid w:val="00452B13"/>
    <w:rsid w:val="004553E8"/>
    <w:rsid w:val="004563F1"/>
    <w:rsid w:val="004564B8"/>
    <w:rsid w:val="00456983"/>
    <w:rsid w:val="004619BF"/>
    <w:rsid w:val="0046440D"/>
    <w:rsid w:val="00464912"/>
    <w:rsid w:val="004661D5"/>
    <w:rsid w:val="00466A80"/>
    <w:rsid w:val="00467ED3"/>
    <w:rsid w:val="004751B8"/>
    <w:rsid w:val="0047569F"/>
    <w:rsid w:val="00476F78"/>
    <w:rsid w:val="0047773B"/>
    <w:rsid w:val="00485E0F"/>
    <w:rsid w:val="004878A4"/>
    <w:rsid w:val="00487EC9"/>
    <w:rsid w:val="00491900"/>
    <w:rsid w:val="004936E3"/>
    <w:rsid w:val="00494C4A"/>
    <w:rsid w:val="0049599D"/>
    <w:rsid w:val="004A1A9D"/>
    <w:rsid w:val="004A2658"/>
    <w:rsid w:val="004A2688"/>
    <w:rsid w:val="004A3438"/>
    <w:rsid w:val="004B0470"/>
    <w:rsid w:val="004B1002"/>
    <w:rsid w:val="004B1D26"/>
    <w:rsid w:val="004B359A"/>
    <w:rsid w:val="004B65AB"/>
    <w:rsid w:val="004B7ED8"/>
    <w:rsid w:val="004C4C62"/>
    <w:rsid w:val="004C515C"/>
    <w:rsid w:val="004D131D"/>
    <w:rsid w:val="004D3ED5"/>
    <w:rsid w:val="004D64C7"/>
    <w:rsid w:val="004E1A5F"/>
    <w:rsid w:val="004E2BF5"/>
    <w:rsid w:val="004E6F36"/>
    <w:rsid w:val="004F04EA"/>
    <w:rsid w:val="004F0A75"/>
    <w:rsid w:val="004F0F37"/>
    <w:rsid w:val="004F1958"/>
    <w:rsid w:val="004F3822"/>
    <w:rsid w:val="004F4C6F"/>
    <w:rsid w:val="004F4E02"/>
    <w:rsid w:val="004F6CFF"/>
    <w:rsid w:val="004F6E5B"/>
    <w:rsid w:val="004F7C2A"/>
    <w:rsid w:val="004F7ED1"/>
    <w:rsid w:val="00500D26"/>
    <w:rsid w:val="00502C97"/>
    <w:rsid w:val="005065D7"/>
    <w:rsid w:val="005069F7"/>
    <w:rsid w:val="00510B33"/>
    <w:rsid w:val="0052102C"/>
    <w:rsid w:val="005222C4"/>
    <w:rsid w:val="005228E8"/>
    <w:rsid w:val="00523A97"/>
    <w:rsid w:val="005243F2"/>
    <w:rsid w:val="00527509"/>
    <w:rsid w:val="005275EF"/>
    <w:rsid w:val="00530354"/>
    <w:rsid w:val="00531B6F"/>
    <w:rsid w:val="0053268E"/>
    <w:rsid w:val="00534DF3"/>
    <w:rsid w:val="00537EEF"/>
    <w:rsid w:val="00541825"/>
    <w:rsid w:val="005427B1"/>
    <w:rsid w:val="00542DD6"/>
    <w:rsid w:val="00550E35"/>
    <w:rsid w:val="005517D9"/>
    <w:rsid w:val="0055290F"/>
    <w:rsid w:val="00553D7F"/>
    <w:rsid w:val="005542DD"/>
    <w:rsid w:val="0055515E"/>
    <w:rsid w:val="00555EF4"/>
    <w:rsid w:val="00556A20"/>
    <w:rsid w:val="00560F33"/>
    <w:rsid w:val="00562BB4"/>
    <w:rsid w:val="00564AF7"/>
    <w:rsid w:val="00565895"/>
    <w:rsid w:val="005660FC"/>
    <w:rsid w:val="00566839"/>
    <w:rsid w:val="00566B27"/>
    <w:rsid w:val="0056700D"/>
    <w:rsid w:val="00571D0C"/>
    <w:rsid w:val="00571D40"/>
    <w:rsid w:val="005720A4"/>
    <w:rsid w:val="00574D3B"/>
    <w:rsid w:val="00576761"/>
    <w:rsid w:val="005767FC"/>
    <w:rsid w:val="00580385"/>
    <w:rsid w:val="00580AB3"/>
    <w:rsid w:val="00581CA5"/>
    <w:rsid w:val="00582345"/>
    <w:rsid w:val="00585A9C"/>
    <w:rsid w:val="005870FD"/>
    <w:rsid w:val="005966A4"/>
    <w:rsid w:val="00596A69"/>
    <w:rsid w:val="00596E3B"/>
    <w:rsid w:val="005A2A9B"/>
    <w:rsid w:val="005A2BF4"/>
    <w:rsid w:val="005B0289"/>
    <w:rsid w:val="005B1578"/>
    <w:rsid w:val="005B4A5A"/>
    <w:rsid w:val="005B6D7E"/>
    <w:rsid w:val="005C09AA"/>
    <w:rsid w:val="005C3245"/>
    <w:rsid w:val="005C5D50"/>
    <w:rsid w:val="005D0F9D"/>
    <w:rsid w:val="005D3963"/>
    <w:rsid w:val="005D5DD1"/>
    <w:rsid w:val="005D63A6"/>
    <w:rsid w:val="005D6853"/>
    <w:rsid w:val="005D7731"/>
    <w:rsid w:val="005D7E60"/>
    <w:rsid w:val="005D7F44"/>
    <w:rsid w:val="005E1663"/>
    <w:rsid w:val="005E7475"/>
    <w:rsid w:val="005E7853"/>
    <w:rsid w:val="005F0AB3"/>
    <w:rsid w:val="005F0DDE"/>
    <w:rsid w:val="005F14D8"/>
    <w:rsid w:val="005F3E14"/>
    <w:rsid w:val="00602A49"/>
    <w:rsid w:val="00611DBA"/>
    <w:rsid w:val="00620B7E"/>
    <w:rsid w:val="00621F1A"/>
    <w:rsid w:val="00622020"/>
    <w:rsid w:val="006229F3"/>
    <w:rsid w:val="006241EA"/>
    <w:rsid w:val="00626D53"/>
    <w:rsid w:val="00626D56"/>
    <w:rsid w:val="006326C5"/>
    <w:rsid w:val="00634DFA"/>
    <w:rsid w:val="006403C1"/>
    <w:rsid w:val="006406F6"/>
    <w:rsid w:val="0064415F"/>
    <w:rsid w:val="00645444"/>
    <w:rsid w:val="00646807"/>
    <w:rsid w:val="00647825"/>
    <w:rsid w:val="00647F62"/>
    <w:rsid w:val="006511D6"/>
    <w:rsid w:val="0065466B"/>
    <w:rsid w:val="00654CDA"/>
    <w:rsid w:val="006555D9"/>
    <w:rsid w:val="00661788"/>
    <w:rsid w:val="0066337C"/>
    <w:rsid w:val="0066434F"/>
    <w:rsid w:val="0067017D"/>
    <w:rsid w:val="00670589"/>
    <w:rsid w:val="00672A7B"/>
    <w:rsid w:val="006731AE"/>
    <w:rsid w:val="00674911"/>
    <w:rsid w:val="00674AAA"/>
    <w:rsid w:val="0068062D"/>
    <w:rsid w:val="0068156E"/>
    <w:rsid w:val="00682E95"/>
    <w:rsid w:val="00683D5C"/>
    <w:rsid w:val="006874D9"/>
    <w:rsid w:val="00687675"/>
    <w:rsid w:val="00695B3D"/>
    <w:rsid w:val="00696629"/>
    <w:rsid w:val="00697D1D"/>
    <w:rsid w:val="006A2B17"/>
    <w:rsid w:val="006A32A3"/>
    <w:rsid w:val="006A475A"/>
    <w:rsid w:val="006A4EBF"/>
    <w:rsid w:val="006A6967"/>
    <w:rsid w:val="006A6D07"/>
    <w:rsid w:val="006B0B25"/>
    <w:rsid w:val="006B2104"/>
    <w:rsid w:val="006B30E9"/>
    <w:rsid w:val="006B6AFF"/>
    <w:rsid w:val="006C0860"/>
    <w:rsid w:val="006C2D7E"/>
    <w:rsid w:val="006C431F"/>
    <w:rsid w:val="006C6395"/>
    <w:rsid w:val="006C732C"/>
    <w:rsid w:val="006D357D"/>
    <w:rsid w:val="006D40A3"/>
    <w:rsid w:val="006D6600"/>
    <w:rsid w:val="006E4DD4"/>
    <w:rsid w:val="006E77F2"/>
    <w:rsid w:val="006F3B3E"/>
    <w:rsid w:val="006F3BFB"/>
    <w:rsid w:val="006F40EC"/>
    <w:rsid w:val="00701B03"/>
    <w:rsid w:val="00702741"/>
    <w:rsid w:val="0070562A"/>
    <w:rsid w:val="00710894"/>
    <w:rsid w:val="0071494A"/>
    <w:rsid w:val="0071495D"/>
    <w:rsid w:val="00714BB2"/>
    <w:rsid w:val="0071597F"/>
    <w:rsid w:val="00716DD1"/>
    <w:rsid w:val="00717455"/>
    <w:rsid w:val="00717505"/>
    <w:rsid w:val="0072599F"/>
    <w:rsid w:val="007271E6"/>
    <w:rsid w:val="0073183B"/>
    <w:rsid w:val="007342BF"/>
    <w:rsid w:val="00734404"/>
    <w:rsid w:val="0074131B"/>
    <w:rsid w:val="00750D64"/>
    <w:rsid w:val="00750DD2"/>
    <w:rsid w:val="007523ED"/>
    <w:rsid w:val="00753D29"/>
    <w:rsid w:val="007554B4"/>
    <w:rsid w:val="007570E7"/>
    <w:rsid w:val="0075738A"/>
    <w:rsid w:val="007578A3"/>
    <w:rsid w:val="00763B8E"/>
    <w:rsid w:val="00764681"/>
    <w:rsid w:val="00764A43"/>
    <w:rsid w:val="00764C66"/>
    <w:rsid w:val="00765247"/>
    <w:rsid w:val="00770AA9"/>
    <w:rsid w:val="00771DC7"/>
    <w:rsid w:val="00772808"/>
    <w:rsid w:val="00774CFB"/>
    <w:rsid w:val="007752E3"/>
    <w:rsid w:val="00775345"/>
    <w:rsid w:val="00775F7A"/>
    <w:rsid w:val="007766B6"/>
    <w:rsid w:val="0078019C"/>
    <w:rsid w:val="0078158F"/>
    <w:rsid w:val="00781B93"/>
    <w:rsid w:val="00783F60"/>
    <w:rsid w:val="0078560F"/>
    <w:rsid w:val="00787B7F"/>
    <w:rsid w:val="00792688"/>
    <w:rsid w:val="007A077B"/>
    <w:rsid w:val="007A0B49"/>
    <w:rsid w:val="007A29C6"/>
    <w:rsid w:val="007A3235"/>
    <w:rsid w:val="007A501A"/>
    <w:rsid w:val="007A6DDA"/>
    <w:rsid w:val="007B0870"/>
    <w:rsid w:val="007B1248"/>
    <w:rsid w:val="007B3D50"/>
    <w:rsid w:val="007B4514"/>
    <w:rsid w:val="007C0A51"/>
    <w:rsid w:val="007C1C48"/>
    <w:rsid w:val="007D3EEF"/>
    <w:rsid w:val="007E0C0B"/>
    <w:rsid w:val="007E3464"/>
    <w:rsid w:val="007E3697"/>
    <w:rsid w:val="007E4DD6"/>
    <w:rsid w:val="007F1982"/>
    <w:rsid w:val="007F1DFE"/>
    <w:rsid w:val="007F558A"/>
    <w:rsid w:val="007F5908"/>
    <w:rsid w:val="007F5AE4"/>
    <w:rsid w:val="007F6B5A"/>
    <w:rsid w:val="00800DA9"/>
    <w:rsid w:val="0080436A"/>
    <w:rsid w:val="00806515"/>
    <w:rsid w:val="00812514"/>
    <w:rsid w:val="00815249"/>
    <w:rsid w:val="00824C55"/>
    <w:rsid w:val="008264C7"/>
    <w:rsid w:val="00827CF7"/>
    <w:rsid w:val="00830214"/>
    <w:rsid w:val="00831175"/>
    <w:rsid w:val="00831258"/>
    <w:rsid w:val="00833960"/>
    <w:rsid w:val="00835ED2"/>
    <w:rsid w:val="00840F89"/>
    <w:rsid w:val="00841626"/>
    <w:rsid w:val="00842F52"/>
    <w:rsid w:val="00843B93"/>
    <w:rsid w:val="008462D6"/>
    <w:rsid w:val="00846B2D"/>
    <w:rsid w:val="00850150"/>
    <w:rsid w:val="00850727"/>
    <w:rsid w:val="00851975"/>
    <w:rsid w:val="00852060"/>
    <w:rsid w:val="008528FD"/>
    <w:rsid w:val="00856692"/>
    <w:rsid w:val="00857C42"/>
    <w:rsid w:val="008626B2"/>
    <w:rsid w:val="00863240"/>
    <w:rsid w:val="00863D1F"/>
    <w:rsid w:val="00865423"/>
    <w:rsid w:val="00871B77"/>
    <w:rsid w:val="008729E1"/>
    <w:rsid w:val="008731C2"/>
    <w:rsid w:val="00873607"/>
    <w:rsid w:val="00873640"/>
    <w:rsid w:val="0088545F"/>
    <w:rsid w:val="00891787"/>
    <w:rsid w:val="008A1DED"/>
    <w:rsid w:val="008A23B2"/>
    <w:rsid w:val="008A3E64"/>
    <w:rsid w:val="008A5754"/>
    <w:rsid w:val="008A758E"/>
    <w:rsid w:val="008A7862"/>
    <w:rsid w:val="008A7887"/>
    <w:rsid w:val="008A7D7D"/>
    <w:rsid w:val="008C0773"/>
    <w:rsid w:val="008C13EE"/>
    <w:rsid w:val="008C1707"/>
    <w:rsid w:val="008C539F"/>
    <w:rsid w:val="008C5AC5"/>
    <w:rsid w:val="008C6365"/>
    <w:rsid w:val="008C649E"/>
    <w:rsid w:val="008C6BEE"/>
    <w:rsid w:val="008C73C9"/>
    <w:rsid w:val="008C752D"/>
    <w:rsid w:val="008D27CD"/>
    <w:rsid w:val="008D53CD"/>
    <w:rsid w:val="008D737E"/>
    <w:rsid w:val="008D76BE"/>
    <w:rsid w:val="008D7C07"/>
    <w:rsid w:val="008E3BC2"/>
    <w:rsid w:val="008E42E5"/>
    <w:rsid w:val="008E49D1"/>
    <w:rsid w:val="008E5EB7"/>
    <w:rsid w:val="008F0DEC"/>
    <w:rsid w:val="008F3136"/>
    <w:rsid w:val="008F3B94"/>
    <w:rsid w:val="008F4DCA"/>
    <w:rsid w:val="008F73D3"/>
    <w:rsid w:val="00902B75"/>
    <w:rsid w:val="009052DB"/>
    <w:rsid w:val="00905E71"/>
    <w:rsid w:val="009071F6"/>
    <w:rsid w:val="00910B71"/>
    <w:rsid w:val="00917EA2"/>
    <w:rsid w:val="00920EE5"/>
    <w:rsid w:val="0092172E"/>
    <w:rsid w:val="00922066"/>
    <w:rsid w:val="00922823"/>
    <w:rsid w:val="0092290E"/>
    <w:rsid w:val="00924BCD"/>
    <w:rsid w:val="00927B57"/>
    <w:rsid w:val="009421AA"/>
    <w:rsid w:val="009436A8"/>
    <w:rsid w:val="009461D0"/>
    <w:rsid w:val="00946527"/>
    <w:rsid w:val="009466F9"/>
    <w:rsid w:val="0095057F"/>
    <w:rsid w:val="00952573"/>
    <w:rsid w:val="00952AEE"/>
    <w:rsid w:val="009625C1"/>
    <w:rsid w:val="0096365E"/>
    <w:rsid w:val="00964B59"/>
    <w:rsid w:val="009763C1"/>
    <w:rsid w:val="009768F0"/>
    <w:rsid w:val="00980B08"/>
    <w:rsid w:val="009813EF"/>
    <w:rsid w:val="00981B27"/>
    <w:rsid w:val="00990BF3"/>
    <w:rsid w:val="0099118B"/>
    <w:rsid w:val="00992EBD"/>
    <w:rsid w:val="009A3D54"/>
    <w:rsid w:val="009A72B3"/>
    <w:rsid w:val="009B2EF8"/>
    <w:rsid w:val="009B7378"/>
    <w:rsid w:val="009B77BD"/>
    <w:rsid w:val="009C42BE"/>
    <w:rsid w:val="009C668E"/>
    <w:rsid w:val="009D109F"/>
    <w:rsid w:val="009D36EC"/>
    <w:rsid w:val="009D759D"/>
    <w:rsid w:val="009E11FC"/>
    <w:rsid w:val="009E3B1F"/>
    <w:rsid w:val="009E4BDC"/>
    <w:rsid w:val="009E6A6D"/>
    <w:rsid w:val="009E76E1"/>
    <w:rsid w:val="009F13D3"/>
    <w:rsid w:val="009F4088"/>
    <w:rsid w:val="009F7553"/>
    <w:rsid w:val="009F7682"/>
    <w:rsid w:val="00A00699"/>
    <w:rsid w:val="00A012FB"/>
    <w:rsid w:val="00A13767"/>
    <w:rsid w:val="00A14FDE"/>
    <w:rsid w:val="00A1628D"/>
    <w:rsid w:val="00A16598"/>
    <w:rsid w:val="00A21A92"/>
    <w:rsid w:val="00A228EE"/>
    <w:rsid w:val="00A22A97"/>
    <w:rsid w:val="00A346FC"/>
    <w:rsid w:val="00A36E5F"/>
    <w:rsid w:val="00A40A6C"/>
    <w:rsid w:val="00A40D95"/>
    <w:rsid w:val="00A4317F"/>
    <w:rsid w:val="00A44A36"/>
    <w:rsid w:val="00A4762F"/>
    <w:rsid w:val="00A47E15"/>
    <w:rsid w:val="00A50A33"/>
    <w:rsid w:val="00A5131B"/>
    <w:rsid w:val="00A568EC"/>
    <w:rsid w:val="00A60538"/>
    <w:rsid w:val="00A705AB"/>
    <w:rsid w:val="00A72046"/>
    <w:rsid w:val="00A80245"/>
    <w:rsid w:val="00A817DD"/>
    <w:rsid w:val="00A81B25"/>
    <w:rsid w:val="00A83984"/>
    <w:rsid w:val="00A92163"/>
    <w:rsid w:val="00A928DB"/>
    <w:rsid w:val="00A94B5B"/>
    <w:rsid w:val="00A94D95"/>
    <w:rsid w:val="00A94DF4"/>
    <w:rsid w:val="00A950BD"/>
    <w:rsid w:val="00A9678C"/>
    <w:rsid w:val="00A96B29"/>
    <w:rsid w:val="00A96B93"/>
    <w:rsid w:val="00AA2A0C"/>
    <w:rsid w:val="00AA527D"/>
    <w:rsid w:val="00AA6F15"/>
    <w:rsid w:val="00AB3D5E"/>
    <w:rsid w:val="00AB3F53"/>
    <w:rsid w:val="00AC0F6B"/>
    <w:rsid w:val="00AC35A5"/>
    <w:rsid w:val="00AC5CE7"/>
    <w:rsid w:val="00AC78F0"/>
    <w:rsid w:val="00AD09EE"/>
    <w:rsid w:val="00AD187A"/>
    <w:rsid w:val="00AD35C7"/>
    <w:rsid w:val="00AD5042"/>
    <w:rsid w:val="00AD5B93"/>
    <w:rsid w:val="00AD63F9"/>
    <w:rsid w:val="00AE1D49"/>
    <w:rsid w:val="00AE3DFC"/>
    <w:rsid w:val="00AE61D0"/>
    <w:rsid w:val="00AE64E9"/>
    <w:rsid w:val="00AF0A08"/>
    <w:rsid w:val="00AF0F2D"/>
    <w:rsid w:val="00AF2333"/>
    <w:rsid w:val="00B00507"/>
    <w:rsid w:val="00B029B9"/>
    <w:rsid w:val="00B03BFD"/>
    <w:rsid w:val="00B040E1"/>
    <w:rsid w:val="00B064AC"/>
    <w:rsid w:val="00B078B6"/>
    <w:rsid w:val="00B07A1C"/>
    <w:rsid w:val="00B13182"/>
    <w:rsid w:val="00B14717"/>
    <w:rsid w:val="00B1646E"/>
    <w:rsid w:val="00B17B34"/>
    <w:rsid w:val="00B201FC"/>
    <w:rsid w:val="00B20AF4"/>
    <w:rsid w:val="00B21D25"/>
    <w:rsid w:val="00B22743"/>
    <w:rsid w:val="00B23D9A"/>
    <w:rsid w:val="00B311DF"/>
    <w:rsid w:val="00B31D88"/>
    <w:rsid w:val="00B3201E"/>
    <w:rsid w:val="00B33F94"/>
    <w:rsid w:val="00B36FDB"/>
    <w:rsid w:val="00B370C7"/>
    <w:rsid w:val="00B372AE"/>
    <w:rsid w:val="00B41FD8"/>
    <w:rsid w:val="00B43A5D"/>
    <w:rsid w:val="00B464A7"/>
    <w:rsid w:val="00B470B8"/>
    <w:rsid w:val="00B51D29"/>
    <w:rsid w:val="00B538A5"/>
    <w:rsid w:val="00B55110"/>
    <w:rsid w:val="00B57C83"/>
    <w:rsid w:val="00B60D9D"/>
    <w:rsid w:val="00B6365C"/>
    <w:rsid w:val="00B654DB"/>
    <w:rsid w:val="00B667E7"/>
    <w:rsid w:val="00B66C50"/>
    <w:rsid w:val="00B66EED"/>
    <w:rsid w:val="00B67367"/>
    <w:rsid w:val="00B71150"/>
    <w:rsid w:val="00B71C85"/>
    <w:rsid w:val="00B73596"/>
    <w:rsid w:val="00B76588"/>
    <w:rsid w:val="00B76F20"/>
    <w:rsid w:val="00B77BF5"/>
    <w:rsid w:val="00B81BE3"/>
    <w:rsid w:val="00B82719"/>
    <w:rsid w:val="00B83747"/>
    <w:rsid w:val="00B91142"/>
    <w:rsid w:val="00B94DE4"/>
    <w:rsid w:val="00B97A00"/>
    <w:rsid w:val="00BA0425"/>
    <w:rsid w:val="00BA1F68"/>
    <w:rsid w:val="00BA2B06"/>
    <w:rsid w:val="00BB4121"/>
    <w:rsid w:val="00BB5C3B"/>
    <w:rsid w:val="00BB6913"/>
    <w:rsid w:val="00BC216D"/>
    <w:rsid w:val="00BC4748"/>
    <w:rsid w:val="00BD0B35"/>
    <w:rsid w:val="00BD6900"/>
    <w:rsid w:val="00BD6B88"/>
    <w:rsid w:val="00BD7DD4"/>
    <w:rsid w:val="00BE3056"/>
    <w:rsid w:val="00BE5561"/>
    <w:rsid w:val="00BF1056"/>
    <w:rsid w:val="00BF1A14"/>
    <w:rsid w:val="00BF2AF5"/>
    <w:rsid w:val="00BF36B4"/>
    <w:rsid w:val="00C024C5"/>
    <w:rsid w:val="00C042C3"/>
    <w:rsid w:val="00C0653C"/>
    <w:rsid w:val="00C10130"/>
    <w:rsid w:val="00C115CB"/>
    <w:rsid w:val="00C13753"/>
    <w:rsid w:val="00C27AEB"/>
    <w:rsid w:val="00C30256"/>
    <w:rsid w:val="00C30B3C"/>
    <w:rsid w:val="00C319E6"/>
    <w:rsid w:val="00C322D8"/>
    <w:rsid w:val="00C358D4"/>
    <w:rsid w:val="00C415FB"/>
    <w:rsid w:val="00C417E2"/>
    <w:rsid w:val="00C42FAE"/>
    <w:rsid w:val="00C44C14"/>
    <w:rsid w:val="00C451F9"/>
    <w:rsid w:val="00C45E5C"/>
    <w:rsid w:val="00C51424"/>
    <w:rsid w:val="00C53D27"/>
    <w:rsid w:val="00C53D5D"/>
    <w:rsid w:val="00C5565B"/>
    <w:rsid w:val="00C56DCE"/>
    <w:rsid w:val="00C57827"/>
    <w:rsid w:val="00C640B0"/>
    <w:rsid w:val="00C6554A"/>
    <w:rsid w:val="00C6564B"/>
    <w:rsid w:val="00C7377E"/>
    <w:rsid w:val="00C75246"/>
    <w:rsid w:val="00C761DE"/>
    <w:rsid w:val="00C76677"/>
    <w:rsid w:val="00C7735B"/>
    <w:rsid w:val="00C8186F"/>
    <w:rsid w:val="00C9368B"/>
    <w:rsid w:val="00C94A49"/>
    <w:rsid w:val="00C952C9"/>
    <w:rsid w:val="00C954E5"/>
    <w:rsid w:val="00CA2B32"/>
    <w:rsid w:val="00CA3DBF"/>
    <w:rsid w:val="00CA5C91"/>
    <w:rsid w:val="00CA756B"/>
    <w:rsid w:val="00CA7A6D"/>
    <w:rsid w:val="00CB5BDF"/>
    <w:rsid w:val="00CB640B"/>
    <w:rsid w:val="00CC5239"/>
    <w:rsid w:val="00CC6AF4"/>
    <w:rsid w:val="00CD2D36"/>
    <w:rsid w:val="00CD358D"/>
    <w:rsid w:val="00CD3E4E"/>
    <w:rsid w:val="00CD4008"/>
    <w:rsid w:val="00CD43F9"/>
    <w:rsid w:val="00CE2EFE"/>
    <w:rsid w:val="00CE4D4E"/>
    <w:rsid w:val="00CE580A"/>
    <w:rsid w:val="00CF4798"/>
    <w:rsid w:val="00CF6613"/>
    <w:rsid w:val="00CF72D4"/>
    <w:rsid w:val="00CF731A"/>
    <w:rsid w:val="00CF7E91"/>
    <w:rsid w:val="00D019B1"/>
    <w:rsid w:val="00D03DB1"/>
    <w:rsid w:val="00D054B6"/>
    <w:rsid w:val="00D076EF"/>
    <w:rsid w:val="00D108B4"/>
    <w:rsid w:val="00D12898"/>
    <w:rsid w:val="00D135FA"/>
    <w:rsid w:val="00D140C5"/>
    <w:rsid w:val="00D145E2"/>
    <w:rsid w:val="00D1597A"/>
    <w:rsid w:val="00D161A4"/>
    <w:rsid w:val="00D16CA0"/>
    <w:rsid w:val="00D2104C"/>
    <w:rsid w:val="00D246BF"/>
    <w:rsid w:val="00D25F52"/>
    <w:rsid w:val="00D26829"/>
    <w:rsid w:val="00D27ADB"/>
    <w:rsid w:val="00D312F9"/>
    <w:rsid w:val="00D31BA1"/>
    <w:rsid w:val="00D33F1F"/>
    <w:rsid w:val="00D36C2A"/>
    <w:rsid w:val="00D4034F"/>
    <w:rsid w:val="00D41B38"/>
    <w:rsid w:val="00D42016"/>
    <w:rsid w:val="00D44135"/>
    <w:rsid w:val="00D504AA"/>
    <w:rsid w:val="00D5346D"/>
    <w:rsid w:val="00D6136C"/>
    <w:rsid w:val="00D61ED8"/>
    <w:rsid w:val="00D63F88"/>
    <w:rsid w:val="00D652A5"/>
    <w:rsid w:val="00D65534"/>
    <w:rsid w:val="00D6775D"/>
    <w:rsid w:val="00D723EE"/>
    <w:rsid w:val="00D72554"/>
    <w:rsid w:val="00D75861"/>
    <w:rsid w:val="00D81CF4"/>
    <w:rsid w:val="00D85438"/>
    <w:rsid w:val="00D9029D"/>
    <w:rsid w:val="00DA2427"/>
    <w:rsid w:val="00DB047B"/>
    <w:rsid w:val="00DB2A60"/>
    <w:rsid w:val="00DB3590"/>
    <w:rsid w:val="00DB4FCE"/>
    <w:rsid w:val="00DC6E44"/>
    <w:rsid w:val="00DD0849"/>
    <w:rsid w:val="00DD129E"/>
    <w:rsid w:val="00DD1744"/>
    <w:rsid w:val="00DD4F77"/>
    <w:rsid w:val="00DD7536"/>
    <w:rsid w:val="00DE1484"/>
    <w:rsid w:val="00DE2457"/>
    <w:rsid w:val="00DE4825"/>
    <w:rsid w:val="00DE50C1"/>
    <w:rsid w:val="00DE772A"/>
    <w:rsid w:val="00DF12F4"/>
    <w:rsid w:val="00DF3A5A"/>
    <w:rsid w:val="00DF4695"/>
    <w:rsid w:val="00E02E45"/>
    <w:rsid w:val="00E03667"/>
    <w:rsid w:val="00E04B4C"/>
    <w:rsid w:val="00E05413"/>
    <w:rsid w:val="00E10F8F"/>
    <w:rsid w:val="00E154DA"/>
    <w:rsid w:val="00E15A14"/>
    <w:rsid w:val="00E17F98"/>
    <w:rsid w:val="00E2024B"/>
    <w:rsid w:val="00E213BA"/>
    <w:rsid w:val="00E225BB"/>
    <w:rsid w:val="00E23198"/>
    <w:rsid w:val="00E25B48"/>
    <w:rsid w:val="00E25F20"/>
    <w:rsid w:val="00E32394"/>
    <w:rsid w:val="00E3456D"/>
    <w:rsid w:val="00E3605F"/>
    <w:rsid w:val="00E369CD"/>
    <w:rsid w:val="00E419C8"/>
    <w:rsid w:val="00E45A1C"/>
    <w:rsid w:val="00E46ABE"/>
    <w:rsid w:val="00E473FB"/>
    <w:rsid w:val="00E501CB"/>
    <w:rsid w:val="00E503FE"/>
    <w:rsid w:val="00E50D03"/>
    <w:rsid w:val="00E514CC"/>
    <w:rsid w:val="00E52BB9"/>
    <w:rsid w:val="00E61523"/>
    <w:rsid w:val="00E64B87"/>
    <w:rsid w:val="00E66E37"/>
    <w:rsid w:val="00E67897"/>
    <w:rsid w:val="00E70261"/>
    <w:rsid w:val="00E70393"/>
    <w:rsid w:val="00E71FF6"/>
    <w:rsid w:val="00E7320B"/>
    <w:rsid w:val="00E73CA4"/>
    <w:rsid w:val="00E76A9D"/>
    <w:rsid w:val="00E80700"/>
    <w:rsid w:val="00E8084F"/>
    <w:rsid w:val="00E80C6A"/>
    <w:rsid w:val="00E81786"/>
    <w:rsid w:val="00E82D1D"/>
    <w:rsid w:val="00E92962"/>
    <w:rsid w:val="00E95BAC"/>
    <w:rsid w:val="00E963CF"/>
    <w:rsid w:val="00E9726F"/>
    <w:rsid w:val="00EA2100"/>
    <w:rsid w:val="00EA3537"/>
    <w:rsid w:val="00EA51DA"/>
    <w:rsid w:val="00EB02CC"/>
    <w:rsid w:val="00EB0ED6"/>
    <w:rsid w:val="00EB1622"/>
    <w:rsid w:val="00EB2017"/>
    <w:rsid w:val="00EB2FE9"/>
    <w:rsid w:val="00EC5BC5"/>
    <w:rsid w:val="00ED151B"/>
    <w:rsid w:val="00ED64C4"/>
    <w:rsid w:val="00EE2170"/>
    <w:rsid w:val="00EE296D"/>
    <w:rsid w:val="00EE3897"/>
    <w:rsid w:val="00EE4D2A"/>
    <w:rsid w:val="00EF05EB"/>
    <w:rsid w:val="00EF07C0"/>
    <w:rsid w:val="00EF0DBD"/>
    <w:rsid w:val="00EF3B6D"/>
    <w:rsid w:val="00EF3C16"/>
    <w:rsid w:val="00EF714D"/>
    <w:rsid w:val="00F00F2D"/>
    <w:rsid w:val="00F015D3"/>
    <w:rsid w:val="00F01BA9"/>
    <w:rsid w:val="00F02224"/>
    <w:rsid w:val="00F029BB"/>
    <w:rsid w:val="00F03B7A"/>
    <w:rsid w:val="00F07206"/>
    <w:rsid w:val="00F12E76"/>
    <w:rsid w:val="00F141DA"/>
    <w:rsid w:val="00F24242"/>
    <w:rsid w:val="00F25F24"/>
    <w:rsid w:val="00F3280F"/>
    <w:rsid w:val="00F3296F"/>
    <w:rsid w:val="00F334D9"/>
    <w:rsid w:val="00F36522"/>
    <w:rsid w:val="00F43D4C"/>
    <w:rsid w:val="00F4545F"/>
    <w:rsid w:val="00F50CBB"/>
    <w:rsid w:val="00F5430B"/>
    <w:rsid w:val="00F56C18"/>
    <w:rsid w:val="00F61715"/>
    <w:rsid w:val="00F634DB"/>
    <w:rsid w:val="00F643E1"/>
    <w:rsid w:val="00F657FF"/>
    <w:rsid w:val="00F65AA8"/>
    <w:rsid w:val="00F673D3"/>
    <w:rsid w:val="00F71A2B"/>
    <w:rsid w:val="00F71CBE"/>
    <w:rsid w:val="00F745CF"/>
    <w:rsid w:val="00F7718D"/>
    <w:rsid w:val="00F77F19"/>
    <w:rsid w:val="00F9170C"/>
    <w:rsid w:val="00FA260E"/>
    <w:rsid w:val="00FA662F"/>
    <w:rsid w:val="00FB0903"/>
    <w:rsid w:val="00FB1A42"/>
    <w:rsid w:val="00FB5F71"/>
    <w:rsid w:val="00FB645B"/>
    <w:rsid w:val="00FB7819"/>
    <w:rsid w:val="00FC327B"/>
    <w:rsid w:val="00FC5B95"/>
    <w:rsid w:val="00FC5D06"/>
    <w:rsid w:val="00FD3640"/>
    <w:rsid w:val="00FD3E79"/>
    <w:rsid w:val="00FD538F"/>
    <w:rsid w:val="00FD6AA1"/>
    <w:rsid w:val="00FE0FCB"/>
    <w:rsid w:val="00FE1FAD"/>
    <w:rsid w:val="00FE5664"/>
    <w:rsid w:val="00FE7DD3"/>
    <w:rsid w:val="00FF0CFC"/>
    <w:rsid w:val="00FF1C23"/>
    <w:rsid w:val="00FF6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235B24"/>
  <w15:chartTrackingRefBased/>
  <w15:docId w15:val="{DA1389D8-49E9-41CF-AAA0-3BB95C7C5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4798"/>
    <w:pPr>
      <w:autoSpaceDE w:val="0"/>
      <w:autoSpaceDN w:val="0"/>
      <w:adjustRightInd w:val="0"/>
      <w:spacing w:after="0" w:line="276" w:lineRule="auto"/>
      <w:ind w:firstLine="567"/>
      <w:jc w:val="both"/>
    </w:pPr>
    <w:rPr>
      <w:rFonts w:ascii="Times New Roman" w:hAnsi="Times New Roman" w:cs="Times New Roman"/>
      <w:color w:val="000000"/>
      <w:kern w:val="0"/>
      <w:sz w:val="24"/>
      <w:szCs w:val="24"/>
      <w:lang w:val="en-US"/>
    </w:rPr>
  </w:style>
  <w:style w:type="paragraph" w:styleId="1">
    <w:name w:val="heading 1"/>
    <w:basedOn w:val="a"/>
    <w:next w:val="a"/>
    <w:link w:val="10"/>
    <w:autoRedefine/>
    <w:uiPriority w:val="9"/>
    <w:qFormat/>
    <w:rsid w:val="00EA3537"/>
    <w:pPr>
      <w:keepNext/>
      <w:keepLines/>
      <w:numPr>
        <w:numId w:val="11"/>
      </w:numPr>
      <w:spacing w:before="240" w:after="240"/>
      <w:ind w:left="426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9E11FC"/>
    <w:pPr>
      <w:keepNext/>
      <w:keepLines/>
      <w:numPr>
        <w:ilvl w:val="1"/>
        <w:numId w:val="11"/>
      </w:numPr>
      <w:spacing w:before="40" w:after="240"/>
      <w:outlineLvl w:val="1"/>
    </w:pPr>
    <w:rPr>
      <w:rFonts w:eastAsiaTheme="majorEastAsia" w:cstheme="majorBidi"/>
      <w:b/>
      <w:sz w:val="28"/>
      <w:szCs w:val="28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406F6"/>
    <w:pPr>
      <w:keepNext/>
      <w:keepLines/>
      <w:spacing w:before="40" w:after="240" w:line="256" w:lineRule="auto"/>
      <w:outlineLvl w:val="2"/>
    </w:pPr>
    <w:rPr>
      <w:rFonts w:eastAsiaTheme="majorEastAsia" w:cstheme="majorBidi"/>
      <w:b/>
      <w:szCs w:val="2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396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396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396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396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396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396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uiPriority w:val="21"/>
    <w:qFormat/>
    <w:rsid w:val="00564AF7"/>
    <w:rPr>
      <w:rFonts w:ascii="Consolas" w:hAnsi="Consolas" w:cs="Times New Roman"/>
      <w:i/>
      <w:color w:val="4472C4" w:themeColor="accent1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564AF7"/>
    <w:rPr>
      <w:rFonts w:ascii="Consolas" w:hAnsi="Consolas"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EA3537"/>
    <w:rPr>
      <w:rFonts w:ascii="Times New Roman" w:eastAsiaTheme="majorEastAsia" w:hAnsi="Times New Roman" w:cstheme="majorBidi"/>
      <w:b/>
      <w:color w:val="000000"/>
      <w:kern w:val="0"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rsid w:val="009E11FC"/>
    <w:rPr>
      <w:rFonts w:ascii="Times New Roman" w:eastAsiaTheme="majorEastAsia" w:hAnsi="Times New Roman" w:cstheme="majorBidi"/>
      <w:b/>
      <w:color w:val="000000"/>
      <w:kern w:val="0"/>
      <w:sz w:val="28"/>
      <w:szCs w:val="28"/>
      <w:lang w:val="en-US"/>
    </w:rPr>
  </w:style>
  <w:style w:type="character" w:customStyle="1" w:styleId="30">
    <w:name w:val="Заголовок 3 Знак"/>
    <w:basedOn w:val="a0"/>
    <w:link w:val="3"/>
    <w:uiPriority w:val="9"/>
    <w:rsid w:val="006406F6"/>
    <w:rPr>
      <w:rFonts w:ascii="Times New Roman" w:eastAsiaTheme="majorEastAsia" w:hAnsi="Times New Roman" w:cstheme="majorBidi"/>
      <w:b/>
      <w:color w:val="000000"/>
      <w:kern w:val="0"/>
      <w:sz w:val="24"/>
      <w:lang w:val="en-US"/>
    </w:rPr>
  </w:style>
  <w:style w:type="paragraph" w:styleId="a4">
    <w:name w:val="caption"/>
    <w:basedOn w:val="a"/>
    <w:next w:val="a"/>
    <w:autoRedefine/>
    <w:unhideWhenUsed/>
    <w:qFormat/>
    <w:rsid w:val="001643DA"/>
    <w:pPr>
      <w:keepNext/>
      <w:tabs>
        <w:tab w:val="center" w:pos="8550"/>
      </w:tabs>
      <w:spacing w:after="5" w:line="360" w:lineRule="auto"/>
      <w:ind w:hanging="11"/>
      <w:contextualSpacing/>
      <w:jc w:val="center"/>
    </w:pPr>
    <w:rPr>
      <w:rFonts w:eastAsia="Times New Roman"/>
      <w:iCs/>
      <w:szCs w:val="16"/>
    </w:rPr>
  </w:style>
  <w:style w:type="character" w:customStyle="1" w:styleId="40">
    <w:name w:val="Заголовок 4 Знак"/>
    <w:basedOn w:val="a0"/>
    <w:link w:val="4"/>
    <w:uiPriority w:val="9"/>
    <w:semiHidden/>
    <w:rsid w:val="005D3963"/>
    <w:rPr>
      <w:rFonts w:eastAsiaTheme="majorEastAsia" w:cstheme="majorBidi"/>
      <w:i/>
      <w:iCs/>
      <w:color w:val="2F5496" w:themeColor="accent1" w:themeShade="BF"/>
      <w:kern w:val="0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5D3963"/>
    <w:rPr>
      <w:rFonts w:eastAsiaTheme="majorEastAsia" w:cstheme="majorBidi"/>
      <w:color w:val="2F5496" w:themeColor="accent1" w:themeShade="BF"/>
      <w:kern w:val="0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5D3963"/>
    <w:rPr>
      <w:rFonts w:eastAsiaTheme="majorEastAsia" w:cstheme="majorBidi"/>
      <w:i/>
      <w:iCs/>
      <w:color w:val="595959" w:themeColor="text1" w:themeTint="A6"/>
      <w:kern w:val="0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5D3963"/>
    <w:rPr>
      <w:rFonts w:eastAsiaTheme="majorEastAsia" w:cstheme="majorBidi"/>
      <w:color w:val="595959" w:themeColor="text1" w:themeTint="A6"/>
      <w:kern w:val="0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5D3963"/>
    <w:rPr>
      <w:rFonts w:eastAsiaTheme="majorEastAsia" w:cstheme="majorBidi"/>
      <w:i/>
      <w:iCs/>
      <w:color w:val="272727" w:themeColor="text1" w:themeTint="D8"/>
      <w:kern w:val="0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5D3963"/>
    <w:rPr>
      <w:rFonts w:eastAsiaTheme="majorEastAsia" w:cstheme="majorBidi"/>
      <w:color w:val="272727" w:themeColor="text1" w:themeTint="D8"/>
      <w:kern w:val="0"/>
      <w:sz w:val="24"/>
      <w:szCs w:val="24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5D3963"/>
    <w:pPr>
      <w:spacing w:after="80"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5D3963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7">
    <w:name w:val="Subtitle"/>
    <w:basedOn w:val="a"/>
    <w:next w:val="a"/>
    <w:link w:val="a8"/>
    <w:uiPriority w:val="11"/>
    <w:qFormat/>
    <w:rsid w:val="005D3963"/>
    <w:pPr>
      <w:numPr>
        <w:ilvl w:val="1"/>
      </w:numPr>
      <w:spacing w:after="160"/>
      <w:ind w:firstLine="547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Подзаголовок Знак"/>
    <w:basedOn w:val="a0"/>
    <w:link w:val="a7"/>
    <w:uiPriority w:val="11"/>
    <w:rsid w:val="005D3963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ru-RU"/>
    </w:rPr>
  </w:style>
  <w:style w:type="paragraph" w:styleId="21">
    <w:name w:val="Quote"/>
    <w:basedOn w:val="a"/>
    <w:next w:val="a"/>
    <w:link w:val="22"/>
    <w:uiPriority w:val="29"/>
    <w:qFormat/>
    <w:rsid w:val="005D396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D3963"/>
    <w:rPr>
      <w:rFonts w:ascii="Times New Roman" w:hAnsi="Times New Roman" w:cs="Times New Roman"/>
      <w:i/>
      <w:iCs/>
      <w:color w:val="404040" w:themeColor="text1" w:themeTint="BF"/>
      <w:kern w:val="0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5D3963"/>
    <w:pPr>
      <w:ind w:left="720"/>
    </w:pPr>
  </w:style>
  <w:style w:type="paragraph" w:styleId="aa">
    <w:name w:val="Intense Quote"/>
    <w:basedOn w:val="a"/>
    <w:next w:val="a"/>
    <w:link w:val="ab"/>
    <w:uiPriority w:val="30"/>
    <w:qFormat/>
    <w:rsid w:val="005D396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5D3963"/>
    <w:rPr>
      <w:rFonts w:ascii="Times New Roman" w:hAnsi="Times New Roman" w:cs="Times New Roman"/>
      <w:i/>
      <w:iCs/>
      <w:color w:val="2F5496" w:themeColor="accent1" w:themeShade="BF"/>
      <w:kern w:val="0"/>
      <w:sz w:val="24"/>
      <w:szCs w:val="24"/>
      <w:lang w:eastAsia="ru-RU"/>
    </w:rPr>
  </w:style>
  <w:style w:type="character" w:styleId="ac">
    <w:name w:val="Intense Reference"/>
    <w:basedOn w:val="a0"/>
    <w:uiPriority w:val="32"/>
    <w:qFormat/>
    <w:rsid w:val="005D3963"/>
    <w:rPr>
      <w:b/>
      <w:bCs/>
      <w:smallCaps/>
      <w:color w:val="2F5496" w:themeColor="accent1" w:themeShade="BF"/>
      <w:spacing w:val="5"/>
    </w:rPr>
  </w:style>
  <w:style w:type="paragraph" w:customStyle="1" w:styleId="TextBody">
    <w:name w:val="Text Body"/>
    <w:basedOn w:val="a"/>
    <w:qFormat/>
    <w:rsid w:val="005D3963"/>
    <w:pPr>
      <w:spacing w:line="360" w:lineRule="auto"/>
      <w:ind w:firstLine="0"/>
    </w:pPr>
    <w:rPr>
      <w:rFonts w:ascii="Liberation Serif" w:eastAsia="NSimSun" w:hAnsi="Liberation Serif" w:cs="Arial"/>
      <w:sz w:val="28"/>
      <w:szCs w:val="28"/>
    </w:rPr>
  </w:style>
  <w:style w:type="paragraph" w:customStyle="1" w:styleId="Default">
    <w:name w:val="Default"/>
    <w:rsid w:val="00385B0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  <w:style w:type="paragraph" w:styleId="ad">
    <w:name w:val="TOC Heading"/>
    <w:basedOn w:val="1"/>
    <w:next w:val="a"/>
    <w:uiPriority w:val="39"/>
    <w:unhideWhenUsed/>
    <w:qFormat/>
    <w:rsid w:val="005B0289"/>
    <w:pPr>
      <w:spacing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B0289"/>
  </w:style>
  <w:style w:type="paragraph" w:styleId="23">
    <w:name w:val="toc 2"/>
    <w:basedOn w:val="a"/>
    <w:next w:val="a"/>
    <w:autoRedefine/>
    <w:uiPriority w:val="39"/>
    <w:unhideWhenUsed/>
    <w:rsid w:val="005B0289"/>
    <w:pPr>
      <w:ind w:left="240"/>
    </w:pPr>
  </w:style>
  <w:style w:type="paragraph" w:styleId="31">
    <w:name w:val="toc 3"/>
    <w:basedOn w:val="a"/>
    <w:next w:val="a"/>
    <w:autoRedefine/>
    <w:uiPriority w:val="39"/>
    <w:unhideWhenUsed/>
    <w:rsid w:val="005B0289"/>
    <w:pPr>
      <w:ind w:left="480"/>
    </w:pPr>
  </w:style>
  <w:style w:type="character" w:styleId="ae">
    <w:name w:val="Hyperlink"/>
    <w:basedOn w:val="a0"/>
    <w:uiPriority w:val="99"/>
    <w:unhideWhenUsed/>
    <w:rsid w:val="005B0289"/>
    <w:rPr>
      <w:color w:val="0563C1" w:themeColor="hyperlink"/>
      <w:u w:val="single"/>
    </w:rPr>
  </w:style>
  <w:style w:type="paragraph" w:styleId="af">
    <w:name w:val="table of figures"/>
    <w:basedOn w:val="a"/>
    <w:next w:val="a"/>
    <w:uiPriority w:val="99"/>
    <w:unhideWhenUsed/>
    <w:rsid w:val="00E04B4C"/>
  </w:style>
  <w:style w:type="paragraph" w:styleId="af0">
    <w:name w:val="header"/>
    <w:basedOn w:val="a"/>
    <w:link w:val="af1"/>
    <w:uiPriority w:val="99"/>
    <w:unhideWhenUsed/>
    <w:rsid w:val="00842F52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842F52"/>
    <w:rPr>
      <w:rFonts w:ascii="Times New Roman" w:hAnsi="Times New Roman" w:cs="Times New Roman"/>
      <w:color w:val="000000" w:themeColor="text1"/>
      <w:kern w:val="0"/>
      <w:sz w:val="24"/>
      <w:szCs w:val="24"/>
      <w:lang w:eastAsia="ru-RU"/>
    </w:rPr>
  </w:style>
  <w:style w:type="paragraph" w:styleId="af2">
    <w:name w:val="footer"/>
    <w:basedOn w:val="a"/>
    <w:link w:val="af3"/>
    <w:uiPriority w:val="99"/>
    <w:unhideWhenUsed/>
    <w:rsid w:val="00842F52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842F52"/>
    <w:rPr>
      <w:rFonts w:ascii="Times New Roman" w:hAnsi="Times New Roman" w:cs="Times New Roman"/>
      <w:color w:val="000000" w:themeColor="text1"/>
      <w:kern w:val="0"/>
      <w:sz w:val="24"/>
      <w:szCs w:val="24"/>
      <w:lang w:eastAsia="ru-RU"/>
    </w:rPr>
  </w:style>
  <w:style w:type="paragraph" w:styleId="af4">
    <w:name w:val="Revision"/>
    <w:hidden/>
    <w:uiPriority w:val="99"/>
    <w:semiHidden/>
    <w:rsid w:val="0088545F"/>
    <w:pPr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</w:rPr>
  </w:style>
  <w:style w:type="paragraph" w:styleId="af5">
    <w:name w:val="Normal (Web)"/>
    <w:basedOn w:val="a"/>
    <w:uiPriority w:val="99"/>
    <w:semiHidden/>
    <w:unhideWhenUsed/>
    <w:rsid w:val="00946527"/>
    <w:pPr>
      <w:autoSpaceDE/>
      <w:autoSpaceDN/>
      <w:adjustRightInd/>
      <w:spacing w:before="100" w:beforeAutospacing="1" w:after="100" w:afterAutospacing="1" w:line="240" w:lineRule="auto"/>
      <w:ind w:firstLine="0"/>
      <w:jc w:val="left"/>
    </w:pPr>
    <w:rPr>
      <w:rFonts w:eastAsia="Times New Roman"/>
      <w:color w:val="auto"/>
      <w:lang w:val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072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6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microsoft.com/office/2011/relationships/people" Target="peop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19B954-FC0B-4C49-BB96-7942B42A9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3727</TotalTime>
  <Pages>27</Pages>
  <Words>3686</Words>
  <Characters>21015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 Nepo</dc:creator>
  <cp:keywords/>
  <dc:description/>
  <cp:lastModifiedBy>Mat Nepo</cp:lastModifiedBy>
  <cp:revision>998</cp:revision>
  <dcterms:created xsi:type="dcterms:W3CDTF">2024-03-12T12:11:00Z</dcterms:created>
  <dcterms:modified xsi:type="dcterms:W3CDTF">2024-04-03T12:54:00Z</dcterms:modified>
</cp:coreProperties>
</file>